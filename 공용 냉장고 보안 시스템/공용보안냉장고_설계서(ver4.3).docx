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70D70E" w14:textId="77777777" w:rsidR="00E067A6" w:rsidRPr="00B51396" w:rsidRDefault="00E067A6" w:rsidP="00CF33B4">
      <w:pPr>
        <w:pStyle w:val="TitleCover"/>
        <w:spacing w:after="0" w:line="400" w:lineRule="exact"/>
        <w:jc w:val="right"/>
        <w:rPr>
          <w:rFonts w:ascii="순천향체" w:eastAsia="순천향체" w:hAnsi="순천향체" w:cs="Arial"/>
          <w:sz w:val="24"/>
        </w:rPr>
      </w:pPr>
      <w:bookmarkStart w:id="0" w:name="_Toc523878296"/>
      <w:bookmarkStart w:id="1" w:name="_Toc521978636"/>
    </w:p>
    <w:p w14:paraId="3BF6E863" w14:textId="77777777" w:rsidR="00E067A6" w:rsidRPr="00B51396" w:rsidRDefault="00E067A6" w:rsidP="00CF33B4">
      <w:pPr>
        <w:rPr>
          <w:rFonts w:ascii="순천향체" w:eastAsia="순천향체" w:hAnsi="순천향체" w:cs="Arial"/>
        </w:rPr>
      </w:pPr>
    </w:p>
    <w:p w14:paraId="0A3DEF91" w14:textId="77777777" w:rsidR="00E067A6" w:rsidRPr="00B51396" w:rsidRDefault="00E067A6" w:rsidP="00CF33B4">
      <w:pPr>
        <w:pStyle w:val="a6"/>
        <w:pBdr>
          <w:bottom w:val="single" w:sz="4" w:space="1" w:color="auto"/>
        </w:pBdr>
        <w:spacing w:before="0"/>
        <w:jc w:val="right"/>
        <w:rPr>
          <w:rFonts w:ascii="순천향체" w:eastAsia="순천향체" w:hAnsi="순천향체" w:cs="Arial"/>
          <w:sz w:val="72"/>
          <w:lang w:eastAsia="ko-KR"/>
        </w:rPr>
      </w:pPr>
      <w:r w:rsidRPr="00B51396">
        <w:rPr>
          <w:rFonts w:ascii="순천향체" w:eastAsia="순천향체" w:hAnsi="순천향체" w:cs="Arial"/>
          <w:b w:val="0"/>
          <w:i/>
          <w:sz w:val="72"/>
        </w:rPr>
        <w:fldChar w:fldCharType="begin"/>
      </w:r>
      <w:r w:rsidRPr="00B51396">
        <w:rPr>
          <w:rFonts w:ascii="순천향체" w:eastAsia="순천향체" w:hAnsi="순천향체" w:cs="Arial"/>
          <w:b w:val="0"/>
          <w:i/>
          <w:sz w:val="72"/>
          <w:lang w:eastAsia="ko-KR"/>
        </w:rPr>
        <w:instrText xml:space="preserve"> DOCPROPERTY  Title  \* MERGEFORMAT </w:instrText>
      </w:r>
      <w:r w:rsidRPr="00B51396">
        <w:rPr>
          <w:rFonts w:ascii="순천향체" w:eastAsia="순천향체" w:hAnsi="순천향체" w:cs="Arial"/>
          <w:b w:val="0"/>
          <w:i/>
          <w:sz w:val="72"/>
        </w:rPr>
        <w:fldChar w:fldCharType="separate"/>
      </w:r>
      <w:r w:rsidRPr="00B51396">
        <w:rPr>
          <w:rFonts w:ascii="순천향체" w:eastAsia="순천향체" w:hAnsi="순천향체" w:cs="Arial" w:hint="eastAsia"/>
          <w:sz w:val="72"/>
          <w:lang w:eastAsia="ko-KR"/>
        </w:rPr>
        <w:t xml:space="preserve">공용 냉장고 </w:t>
      </w:r>
      <w:r w:rsidRPr="00B51396">
        <w:rPr>
          <w:rFonts w:ascii="맑은 고딕" w:hAnsi="맑은 고딕" w:cs="맑은 고딕" w:hint="eastAsia"/>
          <w:sz w:val="72"/>
          <w:lang w:eastAsia="ko-KR"/>
        </w:rPr>
        <w:t>內</w:t>
      </w:r>
      <w:r w:rsidRPr="00B51396">
        <w:rPr>
          <w:rFonts w:ascii="순천향체" w:eastAsia="순천향체" w:hAnsi="순천향체" w:cs="Arial" w:hint="eastAsia"/>
          <w:sz w:val="72"/>
          <w:lang w:eastAsia="ko-KR"/>
        </w:rPr>
        <w:t xml:space="preserve"> </w:t>
      </w:r>
    </w:p>
    <w:p w14:paraId="051C39BD" w14:textId="77777777" w:rsidR="00E067A6" w:rsidRPr="00B51396" w:rsidRDefault="00E067A6">
      <w:pPr>
        <w:pStyle w:val="a6"/>
        <w:pBdr>
          <w:bottom w:val="single" w:sz="4" w:space="1" w:color="auto"/>
        </w:pBdr>
        <w:jc w:val="right"/>
        <w:rPr>
          <w:rFonts w:ascii="순천향체" w:eastAsia="순천향체" w:hAnsi="순천향체" w:cs="Arial"/>
          <w:sz w:val="72"/>
          <w:szCs w:val="40"/>
          <w:lang w:eastAsia="ko-KR"/>
        </w:rPr>
      </w:pPr>
      <w:r w:rsidRPr="00B51396">
        <w:rPr>
          <w:rFonts w:ascii="순천향체" w:eastAsia="순천향체" w:hAnsi="순천향체" w:cs="Arial" w:hint="eastAsia"/>
          <w:sz w:val="72"/>
          <w:lang w:eastAsia="ko-KR"/>
        </w:rPr>
        <w:t>도난 방지 시스템 설계서</w:t>
      </w:r>
      <w:r w:rsidRPr="00B51396">
        <w:rPr>
          <w:rFonts w:ascii="순천향체" w:eastAsia="순천향체" w:hAnsi="순천향체" w:cs="Arial"/>
          <w:sz w:val="72"/>
        </w:rPr>
        <w:fldChar w:fldCharType="end"/>
      </w:r>
    </w:p>
    <w:p w14:paraId="26DFB3A5" w14:textId="51732D77" w:rsidR="00E067A6" w:rsidRPr="00B51396" w:rsidRDefault="00E067A6">
      <w:pPr>
        <w:pStyle w:val="StyleSubtitleCover2TopNoborder"/>
        <w:rPr>
          <w:rFonts w:ascii="순천향체" w:eastAsia="순천향체" w:hAnsi="순천향체" w:cs="Arial"/>
          <w:lang w:eastAsia="ko-KR"/>
        </w:rPr>
      </w:pPr>
      <w:r w:rsidRPr="00B51396">
        <w:rPr>
          <w:rFonts w:ascii="순천향체" w:eastAsia="순천향체" w:hAnsi="순천향체" w:cs="Arial" w:hint="eastAsia"/>
          <w:lang w:val="de-DE" w:eastAsia="ko-KR"/>
        </w:rPr>
        <w:t>버전</w:t>
      </w:r>
      <w:r w:rsidRPr="00B51396">
        <w:rPr>
          <w:rFonts w:ascii="순천향체" w:eastAsia="순천향체" w:hAnsi="순천향체" w:cs="Arial"/>
          <w:lang w:val="de-DE" w:eastAsia="ko-KR"/>
        </w:rPr>
        <w:t xml:space="preserve"> </w:t>
      </w:r>
      <w:r w:rsidR="003B4360" w:rsidRPr="00B51396">
        <w:rPr>
          <w:rFonts w:ascii="순천향체" w:eastAsia="순천향체" w:hAnsi="순천향체" w:cs="Arial"/>
          <w:lang w:eastAsia="ko-KR"/>
        </w:rPr>
        <w:t>&lt;</w:t>
      </w:r>
      <w:r w:rsidR="009D2F86">
        <w:rPr>
          <w:rFonts w:ascii="순천향체" w:eastAsia="순천향체" w:hAnsi="순천향체" w:cs="Arial" w:hint="eastAsia"/>
          <w:lang w:eastAsia="ko-KR"/>
        </w:rPr>
        <w:t>4</w:t>
      </w:r>
      <w:r w:rsidR="003B4360" w:rsidRPr="00B51396">
        <w:rPr>
          <w:rFonts w:ascii="순천향체" w:eastAsia="순천향체" w:hAnsi="순천향체" w:cs="Arial" w:hint="eastAsia"/>
          <w:lang w:eastAsia="ko-KR"/>
        </w:rPr>
        <w:t>.3</w:t>
      </w:r>
      <w:r w:rsidRPr="00B51396">
        <w:rPr>
          <w:rFonts w:ascii="순천향체" w:eastAsia="순천향체" w:hAnsi="순천향체" w:cs="Arial"/>
          <w:lang w:eastAsia="ko-KR"/>
        </w:rPr>
        <w:t>&gt;</w:t>
      </w:r>
    </w:p>
    <w:p w14:paraId="6EFB8C51" w14:textId="6FE21C7C" w:rsidR="00E067A6" w:rsidRPr="00B51396" w:rsidRDefault="00E067A6">
      <w:pPr>
        <w:pStyle w:val="StyleSubtitleCover2TopNoborder"/>
        <w:rPr>
          <w:rFonts w:ascii="순천향체" w:eastAsia="순천향체" w:hAnsi="순천향체" w:cs="Arial"/>
          <w:lang w:val="de-DE" w:eastAsia="ko-KR"/>
        </w:rPr>
      </w:pPr>
      <w:r w:rsidRPr="00B51396">
        <w:rPr>
          <w:rFonts w:ascii="순천향체" w:eastAsia="순천향체" w:hAnsi="순천향체" w:cs="Arial"/>
          <w:lang w:eastAsia="ko-KR"/>
        </w:rPr>
        <w:t>&lt;2020</w:t>
      </w:r>
      <w:r w:rsidRPr="00B51396">
        <w:rPr>
          <w:rFonts w:ascii="순천향체" w:eastAsia="순천향체" w:hAnsi="순천향체" w:cs="Arial" w:hint="eastAsia"/>
          <w:lang w:eastAsia="ko-KR"/>
        </w:rPr>
        <w:t>/</w:t>
      </w:r>
      <w:r w:rsidR="003B4360" w:rsidRPr="00B51396">
        <w:rPr>
          <w:rFonts w:ascii="순천향체" w:eastAsia="순천향체" w:hAnsi="순천향체" w:cs="Arial"/>
          <w:lang w:eastAsia="ko-KR"/>
        </w:rPr>
        <w:t>0</w:t>
      </w:r>
      <w:r w:rsidR="003B4360" w:rsidRPr="00B51396">
        <w:rPr>
          <w:rFonts w:ascii="순천향체" w:eastAsia="순천향체" w:hAnsi="순천향체" w:cs="Arial" w:hint="eastAsia"/>
          <w:lang w:eastAsia="ko-KR"/>
        </w:rPr>
        <w:t>7</w:t>
      </w:r>
      <w:r w:rsidR="003B4360" w:rsidRPr="00B51396">
        <w:rPr>
          <w:rFonts w:ascii="순천향체" w:eastAsia="순천향체" w:hAnsi="순천향체" w:cs="Arial"/>
          <w:lang w:eastAsia="ko-KR"/>
        </w:rPr>
        <w:t>/</w:t>
      </w:r>
      <w:r w:rsidR="00DD1943">
        <w:rPr>
          <w:rFonts w:ascii="순천향체" w:eastAsia="순천향체" w:hAnsi="순천향체" w:cs="Arial" w:hint="eastAsia"/>
          <w:lang w:eastAsia="ko-KR"/>
        </w:rPr>
        <w:t>1</w:t>
      </w:r>
      <w:ins w:id="2" w:author="user" w:date="2020-07-13T11:19:00Z">
        <w:r w:rsidR="00AC2DF9">
          <w:rPr>
            <w:rFonts w:ascii="순천향체" w:eastAsia="순천향체" w:hAnsi="순천향체" w:cs="Arial"/>
            <w:lang w:eastAsia="ko-KR"/>
          </w:rPr>
          <w:t>3</w:t>
        </w:r>
      </w:ins>
      <w:bookmarkStart w:id="3" w:name="_GoBack"/>
      <w:bookmarkEnd w:id="3"/>
      <w:del w:id="4" w:author="user" w:date="2020-07-13T11:19:00Z">
        <w:r w:rsidR="00DD1943" w:rsidDel="00AC2DF9">
          <w:rPr>
            <w:rFonts w:ascii="순천향체" w:eastAsia="순천향체" w:hAnsi="순천향체" w:cs="Arial" w:hint="eastAsia"/>
            <w:lang w:eastAsia="ko-KR"/>
          </w:rPr>
          <w:delText>2</w:delText>
        </w:r>
      </w:del>
      <w:r w:rsidRPr="00B51396">
        <w:rPr>
          <w:rFonts w:ascii="순천향체" w:eastAsia="순천향체" w:hAnsi="순천향체" w:cs="Arial"/>
          <w:lang w:eastAsia="ko-KR"/>
        </w:rPr>
        <w:t>&gt;</w:t>
      </w:r>
    </w:p>
    <w:p w14:paraId="4342F54A" w14:textId="77777777" w:rsidR="00E067A6" w:rsidRPr="00B51396" w:rsidRDefault="00E067A6" w:rsidP="00CA587B">
      <w:pPr>
        <w:pStyle w:val="a6"/>
        <w:jc w:val="both"/>
        <w:rPr>
          <w:rFonts w:ascii="순천향체" w:eastAsia="순천향체" w:hAnsi="순천향체" w:cs="Arial"/>
          <w:lang w:eastAsia="ko-KR"/>
        </w:rPr>
      </w:pPr>
    </w:p>
    <w:p w14:paraId="7AC8E714" w14:textId="77777777" w:rsidR="00E067A6" w:rsidRPr="00B51396" w:rsidRDefault="00E067A6">
      <w:pPr>
        <w:pStyle w:val="a6"/>
        <w:rPr>
          <w:rFonts w:ascii="순천향체" w:eastAsia="순천향체" w:hAnsi="순천향체" w:cs="Arial"/>
          <w:lang w:eastAsia="ko-KR"/>
        </w:rPr>
      </w:pPr>
    </w:p>
    <w:p w14:paraId="0855EA3F" w14:textId="77777777" w:rsidR="00E067A6" w:rsidRPr="00B51396" w:rsidRDefault="00E067A6">
      <w:pPr>
        <w:pStyle w:val="a6"/>
        <w:rPr>
          <w:rFonts w:ascii="순천향체" w:eastAsia="순천향체" w:hAnsi="순천향체" w:cs="Arial"/>
          <w:lang w:eastAsia="ko-KR"/>
        </w:rPr>
      </w:pPr>
    </w:p>
    <w:p w14:paraId="63082FA7" w14:textId="77777777" w:rsidR="00E067A6" w:rsidRPr="00B51396" w:rsidRDefault="00E067A6">
      <w:pPr>
        <w:pStyle w:val="a6"/>
        <w:rPr>
          <w:rFonts w:ascii="순천향체" w:eastAsia="순천향체" w:hAnsi="순천향체" w:cs="Arial"/>
          <w:lang w:eastAsia="ko-KR"/>
        </w:rPr>
      </w:pPr>
    </w:p>
    <w:p w14:paraId="4C18FF6C" w14:textId="77777777" w:rsidR="00E067A6" w:rsidRPr="00B51396" w:rsidRDefault="00E067A6" w:rsidP="00584C47">
      <w:pPr>
        <w:pStyle w:val="a6"/>
        <w:jc w:val="right"/>
        <w:rPr>
          <w:rFonts w:ascii="순천향체" w:eastAsia="순천향체" w:hAnsi="순천향체" w:cs="맑은 고딕"/>
          <w:sz w:val="32"/>
          <w:szCs w:val="32"/>
          <w:lang w:eastAsia="ko-KR"/>
        </w:rPr>
      </w:pPr>
      <w:r w:rsidRPr="00B51396">
        <w:rPr>
          <w:rFonts w:ascii="순천향체" w:eastAsia="순천향체" w:hAnsi="순천향체" w:cs="맑은 고딕"/>
          <w:sz w:val="32"/>
          <w:szCs w:val="32"/>
          <w:lang w:eastAsia="ko-KR"/>
        </w:rPr>
        <w:t>학번: 20171506, 20171535</w:t>
      </w:r>
    </w:p>
    <w:p w14:paraId="760B9F55" w14:textId="77777777" w:rsidR="00E067A6" w:rsidRPr="00B51396" w:rsidRDefault="00E067A6" w:rsidP="00584C47">
      <w:pPr>
        <w:pStyle w:val="a6"/>
        <w:jc w:val="right"/>
        <w:rPr>
          <w:rFonts w:ascii="순천향체" w:eastAsia="순천향체" w:hAnsi="순천향체" w:cs="맑은 고딕"/>
          <w:sz w:val="32"/>
          <w:szCs w:val="32"/>
          <w:lang w:eastAsia="ko-KR"/>
        </w:rPr>
      </w:pPr>
      <w:r w:rsidRPr="00B51396">
        <w:rPr>
          <w:rFonts w:ascii="순천향체" w:eastAsia="순천향체" w:hAnsi="순천향체" w:cs="맑은 고딕"/>
          <w:sz w:val="32"/>
          <w:szCs w:val="32"/>
          <w:lang w:eastAsia="ko-KR"/>
        </w:rPr>
        <w:t>이름: 김유진, 한예솔</w:t>
      </w:r>
    </w:p>
    <w:p w14:paraId="36EC7C8F" w14:textId="77777777" w:rsidR="00E067A6" w:rsidRPr="00B51396" w:rsidRDefault="00E067A6" w:rsidP="00584C47">
      <w:pPr>
        <w:pStyle w:val="a6"/>
        <w:ind w:firstLineChars="1800" w:firstLine="5656"/>
        <w:jc w:val="both"/>
        <w:rPr>
          <w:rFonts w:ascii="순천향체" w:eastAsia="순천향체" w:hAnsi="순천향체" w:cs="Arial"/>
          <w:sz w:val="32"/>
          <w:lang w:eastAsia="ko-KR"/>
        </w:rPr>
      </w:pPr>
    </w:p>
    <w:p w14:paraId="29735D61" w14:textId="77777777" w:rsidR="00E067A6" w:rsidRPr="00B51396" w:rsidRDefault="00E067A6" w:rsidP="00584C47">
      <w:pPr>
        <w:pStyle w:val="a6"/>
        <w:ind w:firstLineChars="1800" w:firstLine="5656"/>
        <w:jc w:val="both"/>
        <w:rPr>
          <w:rFonts w:ascii="순천향체" w:eastAsia="순천향체" w:hAnsi="순천향체" w:cs="Arial"/>
          <w:sz w:val="32"/>
          <w:lang w:eastAsia="ko-KR"/>
        </w:rPr>
      </w:pPr>
    </w:p>
    <w:p w14:paraId="49D22D80" w14:textId="77777777" w:rsidR="00E067A6" w:rsidRPr="00B51396" w:rsidRDefault="00E067A6">
      <w:pPr>
        <w:pStyle w:val="a6"/>
        <w:rPr>
          <w:rFonts w:ascii="순천향체" w:eastAsia="순천향체" w:hAnsi="순천향체" w:cs="맑은 고딕"/>
          <w:lang w:eastAsia="ko-KR"/>
        </w:rPr>
      </w:pPr>
      <w:r w:rsidRPr="00B51396">
        <w:rPr>
          <w:rFonts w:ascii="순천향체" w:eastAsia="순천향체" w:hAnsi="순천향체" w:cs="Arial"/>
          <w:lang w:eastAsia="ko-KR"/>
        </w:rPr>
        <w:br w:type="page"/>
      </w:r>
      <w:r w:rsidRPr="00B51396">
        <w:rPr>
          <w:rFonts w:ascii="순천향체" w:eastAsia="순천향체" w:hAnsi="순천향체" w:cs="맑은 고딕" w:hint="eastAsia"/>
          <w:lang w:eastAsia="ko-KR"/>
        </w:rPr>
        <w:lastRenderedPageBreak/>
        <w:t>제정 및 개정 이력</w:t>
      </w:r>
    </w:p>
    <w:p w14:paraId="1F286A7C" w14:textId="77777777" w:rsidR="00E067A6" w:rsidRPr="00B51396" w:rsidRDefault="00E067A6">
      <w:pPr>
        <w:pStyle w:val="a6"/>
        <w:rPr>
          <w:rFonts w:ascii="순천향체" w:eastAsia="순천향체" w:hAnsi="순천향체" w:cs="맑은 고딕"/>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394"/>
        <w:gridCol w:w="1630"/>
        <w:gridCol w:w="1205"/>
        <w:gridCol w:w="1474"/>
      </w:tblGrid>
      <w:tr w:rsidR="005C4775" w:rsidRPr="00B51396" w14:paraId="058486D5" w14:textId="77777777" w:rsidTr="00584C47">
        <w:trPr>
          <w:jc w:val="center"/>
        </w:trPr>
        <w:tc>
          <w:tcPr>
            <w:tcW w:w="761" w:type="dxa"/>
            <w:shd w:val="clear" w:color="auto" w:fill="D0CECE"/>
            <w:vAlign w:val="center"/>
          </w:tcPr>
          <w:p w14:paraId="6C89C87F" w14:textId="77777777" w:rsidR="00E067A6" w:rsidRPr="00B51396" w:rsidRDefault="00E067A6" w:rsidP="006513A3">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버전</w:t>
            </w:r>
          </w:p>
        </w:tc>
        <w:tc>
          <w:tcPr>
            <w:tcW w:w="4394" w:type="dxa"/>
            <w:shd w:val="clear" w:color="auto" w:fill="D0CECE"/>
            <w:vAlign w:val="center"/>
          </w:tcPr>
          <w:p w14:paraId="7CDDABD7" w14:textId="77777777" w:rsidR="00E067A6" w:rsidRPr="00B51396" w:rsidRDefault="00E067A6" w:rsidP="006513A3">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개정 내용</w:t>
            </w:r>
          </w:p>
        </w:tc>
        <w:tc>
          <w:tcPr>
            <w:tcW w:w="1630" w:type="dxa"/>
            <w:shd w:val="clear" w:color="auto" w:fill="D0CECE"/>
            <w:vAlign w:val="center"/>
          </w:tcPr>
          <w:p w14:paraId="5F16531C" w14:textId="77777777" w:rsidR="00E067A6" w:rsidRPr="00B51396" w:rsidRDefault="00E067A6" w:rsidP="006513A3">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작성자</w:t>
            </w:r>
          </w:p>
        </w:tc>
        <w:tc>
          <w:tcPr>
            <w:tcW w:w="1205" w:type="dxa"/>
            <w:shd w:val="clear" w:color="auto" w:fill="D0CECE"/>
            <w:vAlign w:val="center"/>
          </w:tcPr>
          <w:p w14:paraId="767F4AAF" w14:textId="77777777" w:rsidR="00E067A6" w:rsidRPr="00B51396" w:rsidRDefault="00E067A6" w:rsidP="006513A3">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승인자</w:t>
            </w:r>
          </w:p>
        </w:tc>
        <w:tc>
          <w:tcPr>
            <w:tcW w:w="1474" w:type="dxa"/>
            <w:shd w:val="clear" w:color="auto" w:fill="D0CECE"/>
            <w:vAlign w:val="center"/>
          </w:tcPr>
          <w:p w14:paraId="0C6122E6" w14:textId="77777777" w:rsidR="00E067A6" w:rsidRPr="00B51396" w:rsidRDefault="00E067A6" w:rsidP="006513A3">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적용 날짜</w:t>
            </w:r>
          </w:p>
        </w:tc>
      </w:tr>
      <w:tr w:rsidR="005C4775" w:rsidRPr="00B51396" w14:paraId="68F489E2" w14:textId="77777777" w:rsidTr="00584C47">
        <w:trPr>
          <w:jc w:val="center"/>
        </w:trPr>
        <w:tc>
          <w:tcPr>
            <w:tcW w:w="761" w:type="dxa"/>
            <w:shd w:val="clear" w:color="auto" w:fill="auto"/>
            <w:vAlign w:val="center"/>
          </w:tcPr>
          <w:p w14:paraId="48355279" w14:textId="77777777" w:rsidR="00E067A6" w:rsidRPr="00B51396" w:rsidRDefault="00E067A6" w:rsidP="006513A3">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1.0</w:t>
            </w:r>
          </w:p>
        </w:tc>
        <w:tc>
          <w:tcPr>
            <w:tcW w:w="4394" w:type="dxa"/>
            <w:shd w:val="clear" w:color="auto" w:fill="auto"/>
            <w:vAlign w:val="center"/>
          </w:tcPr>
          <w:p w14:paraId="40A9D588" w14:textId="77777777" w:rsidR="00E067A6" w:rsidRPr="00B51396" w:rsidRDefault="00E067A6" w:rsidP="006513A3">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최초 생성</w:t>
            </w:r>
          </w:p>
        </w:tc>
        <w:tc>
          <w:tcPr>
            <w:tcW w:w="1630" w:type="dxa"/>
            <w:shd w:val="clear" w:color="auto" w:fill="auto"/>
            <w:vAlign w:val="center"/>
          </w:tcPr>
          <w:p w14:paraId="4E71999F" w14:textId="77777777" w:rsidR="00E067A6" w:rsidRPr="00B51396" w:rsidRDefault="00E067A6" w:rsidP="006513A3">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771F5315" w14:textId="77777777" w:rsidR="00E067A6" w:rsidRPr="00B51396" w:rsidRDefault="00E067A6" w:rsidP="006513A3">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07C3432B" w14:textId="77777777" w:rsidR="00E067A6" w:rsidRPr="00B51396" w:rsidRDefault="00E067A6" w:rsidP="009A0994">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w:t>
            </w:r>
            <w:r w:rsidRPr="00B51396">
              <w:rPr>
                <w:rFonts w:ascii="순천향체" w:eastAsia="순천향체" w:hAnsi="순천향체" w:cs="맑은 고딕"/>
                <w:b w:val="0"/>
                <w:sz w:val="20"/>
                <w:szCs w:val="20"/>
                <w:lang w:eastAsia="ko-KR"/>
              </w:rPr>
              <w:t>12</w:t>
            </w:r>
          </w:p>
        </w:tc>
      </w:tr>
      <w:tr w:rsidR="005C4775" w:rsidRPr="00B51396" w14:paraId="6C6E931B" w14:textId="77777777" w:rsidTr="00584C47">
        <w:trPr>
          <w:jc w:val="center"/>
        </w:trPr>
        <w:tc>
          <w:tcPr>
            <w:tcW w:w="761" w:type="dxa"/>
            <w:shd w:val="clear" w:color="auto" w:fill="auto"/>
            <w:vAlign w:val="center"/>
          </w:tcPr>
          <w:p w14:paraId="085A84F6" w14:textId="77777777" w:rsidR="00E067A6" w:rsidRPr="00B51396" w:rsidRDefault="00E067A6" w:rsidP="00584C47">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1.1</w:t>
            </w:r>
          </w:p>
        </w:tc>
        <w:tc>
          <w:tcPr>
            <w:tcW w:w="4394" w:type="dxa"/>
            <w:shd w:val="clear" w:color="auto" w:fill="auto"/>
            <w:vAlign w:val="center"/>
          </w:tcPr>
          <w:p w14:paraId="13AB8D63" w14:textId="77777777" w:rsidR="00E067A6" w:rsidRPr="00B51396" w:rsidRDefault="00E067A6" w:rsidP="00091C7C">
            <w:pPr>
              <w:pStyle w:val="a6"/>
              <w:numPr>
                <w:ilvl w:val="0"/>
                <w:numId w:val="4"/>
              </w:numPr>
              <w:spacing w:before="0" w:after="0"/>
              <w:ind w:left="174"/>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개요 작성</w:t>
            </w:r>
          </w:p>
        </w:tc>
        <w:tc>
          <w:tcPr>
            <w:tcW w:w="1630" w:type="dxa"/>
            <w:shd w:val="clear" w:color="auto" w:fill="auto"/>
            <w:vAlign w:val="center"/>
          </w:tcPr>
          <w:p w14:paraId="375BD566" w14:textId="77777777" w:rsidR="00E067A6" w:rsidRPr="00B51396" w:rsidRDefault="00E067A6" w:rsidP="00584C47">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59167A01" w14:textId="77777777" w:rsidR="00E067A6" w:rsidRPr="00B51396" w:rsidRDefault="00E067A6" w:rsidP="00584C47">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4E534AEF" w14:textId="77777777" w:rsidR="00E067A6" w:rsidRPr="00B51396" w:rsidRDefault="00E067A6" w:rsidP="00584C47">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w:t>
            </w:r>
            <w:r w:rsidRPr="00B51396">
              <w:rPr>
                <w:rFonts w:ascii="순천향체" w:eastAsia="순천향체" w:hAnsi="순천향체" w:cs="맑은 고딕"/>
                <w:b w:val="0"/>
                <w:sz w:val="20"/>
                <w:szCs w:val="20"/>
                <w:lang w:eastAsia="ko-KR"/>
              </w:rPr>
              <w:t>13</w:t>
            </w:r>
          </w:p>
        </w:tc>
      </w:tr>
      <w:tr w:rsidR="005C4775" w:rsidRPr="00B51396" w14:paraId="7A337221" w14:textId="77777777" w:rsidTr="00584C47">
        <w:trPr>
          <w:jc w:val="center"/>
        </w:trPr>
        <w:tc>
          <w:tcPr>
            <w:tcW w:w="761" w:type="dxa"/>
            <w:shd w:val="clear" w:color="auto" w:fill="auto"/>
            <w:vAlign w:val="center"/>
          </w:tcPr>
          <w:p w14:paraId="690E5C4E" w14:textId="77777777" w:rsidR="00E067A6" w:rsidRPr="00B51396" w:rsidRDefault="00E067A6" w:rsidP="001858B1">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1.2</w:t>
            </w:r>
          </w:p>
        </w:tc>
        <w:tc>
          <w:tcPr>
            <w:tcW w:w="4394" w:type="dxa"/>
            <w:shd w:val="clear" w:color="auto" w:fill="auto"/>
            <w:vAlign w:val="center"/>
          </w:tcPr>
          <w:p w14:paraId="66F812F2" w14:textId="77777777" w:rsidR="00E067A6" w:rsidRPr="00B51396" w:rsidRDefault="00E067A6" w:rsidP="001858B1">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요구사항 정의 작성</w:t>
            </w:r>
          </w:p>
        </w:tc>
        <w:tc>
          <w:tcPr>
            <w:tcW w:w="1630" w:type="dxa"/>
            <w:shd w:val="clear" w:color="auto" w:fill="auto"/>
            <w:vAlign w:val="center"/>
          </w:tcPr>
          <w:p w14:paraId="55FBBC5B" w14:textId="77777777" w:rsidR="00E067A6" w:rsidRPr="00B51396" w:rsidRDefault="00E067A6" w:rsidP="001858B1">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3575E539" w14:textId="77777777" w:rsidR="00E067A6" w:rsidRPr="00B51396" w:rsidRDefault="00E067A6" w:rsidP="001858B1">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06E78058" w14:textId="77777777" w:rsidR="00E067A6" w:rsidRPr="00B51396" w:rsidRDefault="00E067A6" w:rsidP="001858B1">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w:t>
            </w:r>
            <w:r w:rsidRPr="00B51396">
              <w:rPr>
                <w:rFonts w:ascii="순천향체" w:eastAsia="순천향체" w:hAnsi="순천향체" w:cs="맑은 고딕"/>
                <w:b w:val="0"/>
                <w:sz w:val="20"/>
                <w:szCs w:val="20"/>
                <w:lang w:eastAsia="ko-KR"/>
              </w:rPr>
              <w:t>15</w:t>
            </w:r>
          </w:p>
        </w:tc>
      </w:tr>
      <w:tr w:rsidR="005C4775" w:rsidRPr="00B51396" w14:paraId="27032B64" w14:textId="77777777" w:rsidTr="00584C47">
        <w:trPr>
          <w:jc w:val="center"/>
        </w:trPr>
        <w:tc>
          <w:tcPr>
            <w:tcW w:w="761" w:type="dxa"/>
            <w:shd w:val="clear" w:color="auto" w:fill="auto"/>
            <w:vAlign w:val="center"/>
          </w:tcPr>
          <w:p w14:paraId="22AE44BD" w14:textId="77777777" w:rsidR="00E067A6" w:rsidRPr="00B51396" w:rsidRDefault="00E067A6" w:rsidP="00091C7C">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1.3</w:t>
            </w:r>
            <w:r w:rsidR="0042555F" w:rsidRPr="00B51396">
              <w:rPr>
                <w:rFonts w:ascii="순천향체" w:eastAsia="순천향체" w:hAnsi="순천향체" w:cs="맑은 고딕" w:hint="eastAsia"/>
                <w:b w:val="0"/>
                <w:sz w:val="20"/>
                <w:szCs w:val="20"/>
                <w:lang w:eastAsia="ko-KR"/>
              </w:rPr>
              <w:t>.1</w:t>
            </w:r>
          </w:p>
        </w:tc>
        <w:tc>
          <w:tcPr>
            <w:tcW w:w="4394" w:type="dxa"/>
            <w:shd w:val="clear" w:color="auto" w:fill="auto"/>
            <w:vAlign w:val="center"/>
          </w:tcPr>
          <w:p w14:paraId="128FDE1B" w14:textId="77777777" w:rsidR="00E067A6" w:rsidRPr="00B51396" w:rsidRDefault="00E067A6" w:rsidP="00091C7C">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요구 기능 설계 작성</w:t>
            </w:r>
          </w:p>
        </w:tc>
        <w:tc>
          <w:tcPr>
            <w:tcW w:w="1630" w:type="dxa"/>
            <w:shd w:val="clear" w:color="auto" w:fill="auto"/>
            <w:vAlign w:val="center"/>
          </w:tcPr>
          <w:p w14:paraId="34486450" w14:textId="77777777" w:rsidR="00E067A6" w:rsidRPr="00B51396" w:rsidRDefault="00E067A6" w:rsidP="00091C7C">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583D14DF" w14:textId="77777777" w:rsidR="00E067A6" w:rsidRPr="00B51396" w:rsidRDefault="00E067A6" w:rsidP="00091C7C">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3A56979D" w14:textId="77777777" w:rsidR="00E067A6" w:rsidRPr="00B51396" w:rsidRDefault="00E067A6" w:rsidP="00091C7C">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w:t>
            </w:r>
            <w:r w:rsidRPr="00B51396">
              <w:rPr>
                <w:rFonts w:ascii="순천향체" w:eastAsia="순천향체" w:hAnsi="순천향체" w:cs="맑은 고딕"/>
                <w:b w:val="0"/>
                <w:sz w:val="20"/>
                <w:szCs w:val="20"/>
                <w:lang w:eastAsia="ko-KR"/>
              </w:rPr>
              <w:t>1</w:t>
            </w:r>
            <w:r w:rsidRPr="00B51396">
              <w:rPr>
                <w:rFonts w:ascii="순천향체" w:eastAsia="순천향체" w:hAnsi="순천향체" w:cs="맑은 고딕" w:hint="eastAsia"/>
                <w:b w:val="0"/>
                <w:sz w:val="20"/>
                <w:szCs w:val="20"/>
                <w:lang w:eastAsia="ko-KR"/>
              </w:rPr>
              <w:t>9</w:t>
            </w:r>
          </w:p>
        </w:tc>
      </w:tr>
      <w:tr w:rsidR="005C4775" w:rsidRPr="00B51396" w14:paraId="7154BF23" w14:textId="77777777" w:rsidTr="00584C47">
        <w:trPr>
          <w:jc w:val="center"/>
        </w:trPr>
        <w:tc>
          <w:tcPr>
            <w:tcW w:w="761" w:type="dxa"/>
            <w:shd w:val="clear" w:color="auto" w:fill="auto"/>
            <w:vAlign w:val="center"/>
          </w:tcPr>
          <w:p w14:paraId="3FA46E80" w14:textId="77777777" w:rsidR="0042555F" w:rsidRPr="00B51396" w:rsidRDefault="0042555F" w:rsidP="0042555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1.3.2</w:t>
            </w:r>
          </w:p>
        </w:tc>
        <w:tc>
          <w:tcPr>
            <w:tcW w:w="4394" w:type="dxa"/>
            <w:shd w:val="clear" w:color="auto" w:fill="auto"/>
            <w:vAlign w:val="center"/>
          </w:tcPr>
          <w:p w14:paraId="222FEFCE" w14:textId="77777777" w:rsidR="0042555F" w:rsidRPr="00B51396" w:rsidRDefault="0042555F" w:rsidP="0042555F">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요구 기능 설계 작성</w:t>
            </w:r>
          </w:p>
        </w:tc>
        <w:tc>
          <w:tcPr>
            <w:tcW w:w="1630" w:type="dxa"/>
            <w:shd w:val="clear" w:color="auto" w:fill="auto"/>
            <w:vAlign w:val="center"/>
          </w:tcPr>
          <w:p w14:paraId="240F7A5E" w14:textId="77777777" w:rsidR="0042555F" w:rsidRPr="00B51396" w:rsidRDefault="0042555F" w:rsidP="0042555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00D63B66" w14:textId="77777777" w:rsidR="0042555F" w:rsidRPr="00B51396" w:rsidRDefault="0042555F" w:rsidP="0042555F">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35B163F7" w14:textId="77777777" w:rsidR="0042555F" w:rsidRPr="00B51396" w:rsidRDefault="0042555F" w:rsidP="0042555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2020.04.21</w:t>
            </w:r>
          </w:p>
        </w:tc>
      </w:tr>
      <w:tr w:rsidR="005C4775" w:rsidRPr="00B51396" w14:paraId="3C3C9262" w14:textId="77777777" w:rsidTr="00584C47">
        <w:trPr>
          <w:jc w:val="center"/>
        </w:trPr>
        <w:tc>
          <w:tcPr>
            <w:tcW w:w="761" w:type="dxa"/>
            <w:shd w:val="clear" w:color="auto" w:fill="auto"/>
            <w:vAlign w:val="center"/>
          </w:tcPr>
          <w:p w14:paraId="5B35A729" w14:textId="24CBB7FC" w:rsidR="00F02F70" w:rsidRPr="00B51396" w:rsidRDefault="00F02F70"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1.4</w:t>
            </w:r>
          </w:p>
        </w:tc>
        <w:tc>
          <w:tcPr>
            <w:tcW w:w="4394" w:type="dxa"/>
            <w:shd w:val="clear" w:color="auto" w:fill="auto"/>
            <w:vAlign w:val="center"/>
          </w:tcPr>
          <w:p w14:paraId="345ABD11" w14:textId="268B95F6" w:rsidR="00F02F70" w:rsidRPr="00B51396" w:rsidRDefault="00F02F70" w:rsidP="00F02F70">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테스트 작성</w:t>
            </w:r>
          </w:p>
        </w:tc>
        <w:tc>
          <w:tcPr>
            <w:tcW w:w="1630" w:type="dxa"/>
            <w:shd w:val="clear" w:color="auto" w:fill="auto"/>
            <w:vAlign w:val="center"/>
          </w:tcPr>
          <w:p w14:paraId="1814019B" w14:textId="1FD4751E" w:rsidR="00F02F70" w:rsidRPr="00B51396" w:rsidRDefault="00F02F70"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528E5546" w14:textId="77777777" w:rsidR="00F02F70" w:rsidRPr="00B51396" w:rsidRDefault="00F02F70" w:rsidP="00F02F70">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396A4096" w14:textId="74BBAA89" w:rsidR="00F02F70" w:rsidRPr="00B51396" w:rsidRDefault="00F02F70"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2020.04.23</w:t>
            </w:r>
          </w:p>
        </w:tc>
      </w:tr>
      <w:tr w:rsidR="005C4775" w:rsidRPr="00B51396" w14:paraId="4E103D10" w14:textId="77777777" w:rsidTr="00584C47">
        <w:trPr>
          <w:jc w:val="center"/>
        </w:trPr>
        <w:tc>
          <w:tcPr>
            <w:tcW w:w="761" w:type="dxa"/>
            <w:shd w:val="clear" w:color="auto" w:fill="auto"/>
            <w:vAlign w:val="center"/>
          </w:tcPr>
          <w:p w14:paraId="60001242" w14:textId="709AF10C" w:rsidR="0082481E" w:rsidRPr="00B51396" w:rsidRDefault="0082481E"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b w:val="0"/>
                <w:sz w:val="20"/>
                <w:szCs w:val="20"/>
                <w:lang w:eastAsia="ko-KR"/>
              </w:rPr>
              <w:t>2.0</w:t>
            </w:r>
          </w:p>
        </w:tc>
        <w:tc>
          <w:tcPr>
            <w:tcW w:w="4394" w:type="dxa"/>
            <w:shd w:val="clear" w:color="auto" w:fill="auto"/>
            <w:vAlign w:val="center"/>
          </w:tcPr>
          <w:p w14:paraId="7AE2FDAB" w14:textId="77777777" w:rsidR="0082481E" w:rsidRPr="00B51396" w:rsidRDefault="000D6C29" w:rsidP="00F02F70">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센서 변경</w:t>
            </w:r>
          </w:p>
          <w:p w14:paraId="7DC95659" w14:textId="2E573FD8" w:rsidR="006E0B7E" w:rsidRPr="00B51396" w:rsidRDefault="006E0B7E" w:rsidP="006E0B7E">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bCs w:val="0"/>
                <w:caps w:val="0"/>
                <w:sz w:val="20"/>
                <w:szCs w:val="20"/>
                <w:lang w:eastAsia="ko-KR"/>
              </w:rPr>
              <w:t>-</w:t>
            </w:r>
            <w:r w:rsidRPr="00B51396">
              <w:rPr>
                <w:rFonts w:ascii="순천향체" w:eastAsia="순천향체" w:hAnsi="순천향체" w:cs="맑은 고딕" w:hint="eastAsia"/>
                <w:b w:val="0"/>
                <w:sz w:val="20"/>
                <w:szCs w:val="20"/>
                <w:lang w:eastAsia="ko-KR"/>
              </w:rPr>
              <w:t xml:space="preserve"> 마그네틱 도어 센서,</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솔레노이드,</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무게센서,</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리모컨(IR)</w:t>
            </w:r>
          </w:p>
        </w:tc>
        <w:tc>
          <w:tcPr>
            <w:tcW w:w="1630" w:type="dxa"/>
            <w:shd w:val="clear" w:color="auto" w:fill="auto"/>
            <w:vAlign w:val="center"/>
          </w:tcPr>
          <w:p w14:paraId="30029582" w14:textId="78316DC5" w:rsidR="0082481E" w:rsidRPr="00B51396" w:rsidRDefault="009E7C63"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000D6C29" w:rsidRPr="00B51396">
              <w:rPr>
                <w:rFonts w:ascii="순천향체" w:eastAsia="순천향체" w:hAnsi="순천향체" w:cs="맑은 고딕" w:hint="eastAsia"/>
                <w:b w:val="0"/>
                <w:sz w:val="20"/>
                <w:szCs w:val="20"/>
                <w:lang w:eastAsia="ko-KR"/>
              </w:rPr>
              <w:t>,</w:t>
            </w:r>
            <w:r w:rsidR="000D6C29" w:rsidRPr="00B51396">
              <w:rPr>
                <w:rFonts w:ascii="순천향체" w:eastAsia="순천향체" w:hAnsi="순천향체" w:cs="맑은 고딕"/>
                <w:b w:val="0"/>
                <w:sz w:val="20"/>
                <w:szCs w:val="20"/>
                <w:lang w:eastAsia="ko-KR"/>
              </w:rPr>
              <w:t xml:space="preserve"> </w:t>
            </w:r>
            <w:r w:rsidR="000D6C29"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6E2E7BC2" w14:textId="77777777" w:rsidR="0082481E" w:rsidRPr="00B51396" w:rsidRDefault="0082481E" w:rsidP="00F02F70">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084EB206" w14:textId="7080370D" w:rsidR="0082481E" w:rsidRPr="00B51396" w:rsidRDefault="003B4360"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2020.06.27</w:t>
            </w:r>
          </w:p>
        </w:tc>
      </w:tr>
      <w:tr w:rsidR="005C4775" w:rsidRPr="00B51396" w14:paraId="4D98C9F1" w14:textId="77777777" w:rsidTr="00584C47">
        <w:trPr>
          <w:jc w:val="center"/>
        </w:trPr>
        <w:tc>
          <w:tcPr>
            <w:tcW w:w="761" w:type="dxa"/>
            <w:shd w:val="clear" w:color="auto" w:fill="auto"/>
            <w:vAlign w:val="center"/>
          </w:tcPr>
          <w:p w14:paraId="7FC5AD99" w14:textId="7D06BB4C" w:rsidR="0082481E" w:rsidRPr="00B51396" w:rsidRDefault="0082481E" w:rsidP="0082481E">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b w:val="0"/>
                <w:sz w:val="20"/>
                <w:szCs w:val="20"/>
                <w:lang w:eastAsia="ko-KR"/>
              </w:rPr>
              <w:t>2.1</w:t>
            </w:r>
          </w:p>
        </w:tc>
        <w:tc>
          <w:tcPr>
            <w:tcW w:w="4394" w:type="dxa"/>
            <w:shd w:val="clear" w:color="auto" w:fill="auto"/>
            <w:vAlign w:val="center"/>
          </w:tcPr>
          <w:p w14:paraId="5DA1B2A1" w14:textId="46E1AD32" w:rsidR="0082481E" w:rsidRPr="00B51396" w:rsidRDefault="0082481E" w:rsidP="00F02F70">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요구사항 정의,</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요구 기능 설계 수정</w:t>
            </w:r>
          </w:p>
        </w:tc>
        <w:tc>
          <w:tcPr>
            <w:tcW w:w="1630" w:type="dxa"/>
            <w:shd w:val="clear" w:color="auto" w:fill="auto"/>
            <w:vAlign w:val="center"/>
          </w:tcPr>
          <w:p w14:paraId="1F4EA1A2" w14:textId="366C0478" w:rsidR="0082481E" w:rsidRPr="00B51396" w:rsidRDefault="000D6C29"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009E7C63"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269B80D8" w14:textId="77777777" w:rsidR="0082481E" w:rsidRPr="00B51396" w:rsidRDefault="0082481E" w:rsidP="00F02F70">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36AAB2C4" w14:textId="77C9441B" w:rsidR="0082481E" w:rsidRPr="00B51396" w:rsidRDefault="003B4360" w:rsidP="00F02F70">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2020.07.03</w:t>
            </w:r>
          </w:p>
        </w:tc>
      </w:tr>
      <w:tr w:rsidR="005C4775" w:rsidRPr="00B51396" w14:paraId="3296C436" w14:textId="77777777" w:rsidTr="00584C47">
        <w:trPr>
          <w:jc w:val="center"/>
        </w:trPr>
        <w:tc>
          <w:tcPr>
            <w:tcW w:w="761" w:type="dxa"/>
            <w:shd w:val="clear" w:color="auto" w:fill="auto"/>
            <w:vAlign w:val="center"/>
          </w:tcPr>
          <w:p w14:paraId="59FB83EC" w14:textId="4DD54A49"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2.2</w:t>
            </w:r>
          </w:p>
        </w:tc>
        <w:tc>
          <w:tcPr>
            <w:tcW w:w="4394" w:type="dxa"/>
            <w:shd w:val="clear" w:color="auto" w:fill="auto"/>
            <w:vAlign w:val="center"/>
          </w:tcPr>
          <w:p w14:paraId="2100CB6E" w14:textId="7CB8002E" w:rsidR="000D6C29" w:rsidRPr="00B51396" w:rsidRDefault="000D6C29" w:rsidP="000D6C29">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테스트 수정</w:t>
            </w:r>
          </w:p>
        </w:tc>
        <w:tc>
          <w:tcPr>
            <w:tcW w:w="1630" w:type="dxa"/>
            <w:shd w:val="clear" w:color="auto" w:fill="auto"/>
            <w:vAlign w:val="center"/>
          </w:tcPr>
          <w:p w14:paraId="3688F482" w14:textId="4ED3FA6D"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3F18E5E2"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3937F3F5" w14:textId="7D406940"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2020.07.04</w:t>
            </w:r>
          </w:p>
        </w:tc>
      </w:tr>
      <w:tr w:rsidR="005C4775" w:rsidRPr="00B51396" w14:paraId="38BEDE25" w14:textId="77777777" w:rsidTr="00584C47">
        <w:trPr>
          <w:jc w:val="center"/>
        </w:trPr>
        <w:tc>
          <w:tcPr>
            <w:tcW w:w="761" w:type="dxa"/>
            <w:shd w:val="clear" w:color="auto" w:fill="auto"/>
            <w:vAlign w:val="center"/>
          </w:tcPr>
          <w:p w14:paraId="0094C311" w14:textId="2803D96B"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3.0</w:t>
            </w:r>
          </w:p>
        </w:tc>
        <w:tc>
          <w:tcPr>
            <w:tcW w:w="4394" w:type="dxa"/>
            <w:shd w:val="clear" w:color="auto" w:fill="auto"/>
            <w:vAlign w:val="center"/>
          </w:tcPr>
          <w:p w14:paraId="660C18AC" w14:textId="1301B83B" w:rsidR="000D6C29" w:rsidRPr="00B51396" w:rsidRDefault="000D6C29" w:rsidP="000D6C29">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관리자 메일 전송 기능 추가</w:t>
            </w:r>
          </w:p>
        </w:tc>
        <w:tc>
          <w:tcPr>
            <w:tcW w:w="1630" w:type="dxa"/>
            <w:shd w:val="clear" w:color="auto" w:fill="auto"/>
            <w:vAlign w:val="center"/>
          </w:tcPr>
          <w:p w14:paraId="791B72D9" w14:textId="11402E9C"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2D11D782"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208566A0" w14:textId="5887165C"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2020.07.05</w:t>
            </w:r>
          </w:p>
        </w:tc>
      </w:tr>
      <w:tr w:rsidR="000D6C29" w:rsidRPr="00B51396" w14:paraId="7234B6D7" w14:textId="77777777" w:rsidTr="00584C47">
        <w:trPr>
          <w:jc w:val="center"/>
        </w:trPr>
        <w:tc>
          <w:tcPr>
            <w:tcW w:w="761" w:type="dxa"/>
            <w:shd w:val="clear" w:color="auto" w:fill="auto"/>
            <w:vAlign w:val="center"/>
          </w:tcPr>
          <w:p w14:paraId="24A9D3C1" w14:textId="51A3DF92"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4.0</w:t>
            </w:r>
          </w:p>
        </w:tc>
        <w:tc>
          <w:tcPr>
            <w:tcW w:w="4394" w:type="dxa"/>
            <w:shd w:val="clear" w:color="auto" w:fill="auto"/>
            <w:vAlign w:val="center"/>
          </w:tcPr>
          <w:p w14:paraId="222D6636" w14:textId="756DD7C0" w:rsidR="000D6C29" w:rsidRPr="00B51396" w:rsidRDefault="000D6C29" w:rsidP="000D6C29">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관리자 웹페이지 추가</w:t>
            </w:r>
          </w:p>
        </w:tc>
        <w:tc>
          <w:tcPr>
            <w:tcW w:w="1630" w:type="dxa"/>
            <w:shd w:val="clear" w:color="auto" w:fill="auto"/>
            <w:vAlign w:val="center"/>
          </w:tcPr>
          <w:p w14:paraId="42B6E9F4" w14:textId="4B879FD5"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p>
        </w:tc>
        <w:tc>
          <w:tcPr>
            <w:tcW w:w="1205" w:type="dxa"/>
            <w:shd w:val="clear" w:color="auto" w:fill="auto"/>
            <w:vAlign w:val="center"/>
          </w:tcPr>
          <w:p w14:paraId="7E3A024A"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1276CA1F" w14:textId="55B44980"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2020.07.10</w:t>
            </w:r>
          </w:p>
        </w:tc>
      </w:tr>
      <w:tr w:rsidR="005C4775" w:rsidRPr="00B51396" w14:paraId="5BFCB314" w14:textId="77777777" w:rsidTr="00584C47">
        <w:trPr>
          <w:jc w:val="center"/>
        </w:trPr>
        <w:tc>
          <w:tcPr>
            <w:tcW w:w="761" w:type="dxa"/>
            <w:shd w:val="clear" w:color="auto" w:fill="auto"/>
            <w:vAlign w:val="center"/>
          </w:tcPr>
          <w:p w14:paraId="4457ABF4" w14:textId="023B72EB"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4.1</w:t>
            </w:r>
          </w:p>
        </w:tc>
        <w:tc>
          <w:tcPr>
            <w:tcW w:w="4394" w:type="dxa"/>
            <w:shd w:val="clear" w:color="auto" w:fill="auto"/>
            <w:vAlign w:val="center"/>
          </w:tcPr>
          <w:p w14:paraId="726C776B" w14:textId="7A05943F" w:rsidR="000D6C29" w:rsidRPr="00B51396" w:rsidRDefault="000D6C29" w:rsidP="000D6C29">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요구 기능 설계 수정</w:t>
            </w:r>
          </w:p>
        </w:tc>
        <w:tc>
          <w:tcPr>
            <w:tcW w:w="1630" w:type="dxa"/>
            <w:shd w:val="clear" w:color="auto" w:fill="auto"/>
            <w:vAlign w:val="center"/>
          </w:tcPr>
          <w:p w14:paraId="462E4486" w14:textId="0A0A641A"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78079DDF"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57406201" w14:textId="24D1D22B"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2020.07.10</w:t>
            </w:r>
          </w:p>
        </w:tc>
      </w:tr>
      <w:tr w:rsidR="000D6C29" w:rsidRPr="00B51396" w14:paraId="0CB3D5C8" w14:textId="77777777" w:rsidTr="00584C47">
        <w:trPr>
          <w:jc w:val="center"/>
        </w:trPr>
        <w:tc>
          <w:tcPr>
            <w:tcW w:w="761" w:type="dxa"/>
            <w:shd w:val="clear" w:color="auto" w:fill="auto"/>
            <w:vAlign w:val="center"/>
          </w:tcPr>
          <w:p w14:paraId="4A4E82C5" w14:textId="764BF94B"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4.2</w:t>
            </w:r>
          </w:p>
        </w:tc>
        <w:tc>
          <w:tcPr>
            <w:tcW w:w="4394" w:type="dxa"/>
            <w:shd w:val="clear" w:color="auto" w:fill="auto"/>
            <w:vAlign w:val="center"/>
          </w:tcPr>
          <w:p w14:paraId="40FB8DDE" w14:textId="3AA96AE1" w:rsidR="000D6C29" w:rsidRPr="00B51396" w:rsidRDefault="000D6C29" w:rsidP="000D6C29">
            <w:pPr>
              <w:pStyle w:val="a6"/>
              <w:spacing w:before="0" w:after="0"/>
              <w:jc w:val="both"/>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테스트 수정</w:t>
            </w:r>
          </w:p>
        </w:tc>
        <w:tc>
          <w:tcPr>
            <w:tcW w:w="1630" w:type="dxa"/>
            <w:shd w:val="clear" w:color="auto" w:fill="auto"/>
            <w:vAlign w:val="center"/>
          </w:tcPr>
          <w:p w14:paraId="0D7E505F" w14:textId="10760858"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p>
        </w:tc>
        <w:tc>
          <w:tcPr>
            <w:tcW w:w="1205" w:type="dxa"/>
            <w:shd w:val="clear" w:color="auto" w:fill="auto"/>
            <w:vAlign w:val="center"/>
          </w:tcPr>
          <w:p w14:paraId="41DE145E"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7FC03B67" w14:textId="1B2AC83A"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2020.07.11</w:t>
            </w:r>
          </w:p>
        </w:tc>
      </w:tr>
      <w:tr w:rsidR="000D6C29" w:rsidRPr="00B51396" w14:paraId="363B0A04" w14:textId="77777777" w:rsidTr="00584C47">
        <w:trPr>
          <w:jc w:val="center"/>
        </w:trPr>
        <w:tc>
          <w:tcPr>
            <w:tcW w:w="761" w:type="dxa"/>
            <w:shd w:val="clear" w:color="auto" w:fill="auto"/>
            <w:vAlign w:val="center"/>
          </w:tcPr>
          <w:p w14:paraId="26D59E29" w14:textId="5D95C24C" w:rsidR="000D6C29" w:rsidRPr="00B51396" w:rsidRDefault="000D6C29"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4.3</w:t>
            </w:r>
          </w:p>
        </w:tc>
        <w:tc>
          <w:tcPr>
            <w:tcW w:w="4394" w:type="dxa"/>
            <w:shd w:val="clear" w:color="auto" w:fill="auto"/>
            <w:vAlign w:val="center"/>
          </w:tcPr>
          <w:p w14:paraId="6C214197" w14:textId="23BDAA6C" w:rsidR="000D6C29" w:rsidRPr="00B51396" w:rsidRDefault="00942DDF" w:rsidP="000D6C29">
            <w:pPr>
              <w:pStyle w:val="a6"/>
              <w:spacing w:before="0" w:after="0"/>
              <w:jc w:val="both"/>
              <w:rPr>
                <w:rFonts w:ascii="순천향체" w:eastAsia="순천향체" w:hAnsi="순천향체" w:cs="맑은 고딕"/>
                <w:b w:val="0"/>
                <w:sz w:val="20"/>
                <w:szCs w:val="20"/>
                <w:lang w:eastAsia="ko-KR"/>
              </w:rPr>
            </w:pPr>
            <w:r>
              <w:rPr>
                <w:rFonts w:ascii="순천향체" w:eastAsia="순천향체" w:hAnsi="순천향체" w:cs="맑은 고딕" w:hint="eastAsia"/>
                <w:b w:val="0"/>
                <w:sz w:val="20"/>
                <w:szCs w:val="20"/>
                <w:lang w:eastAsia="ko-KR"/>
              </w:rPr>
              <w:t>요약 및 결론 작성</w:t>
            </w:r>
          </w:p>
        </w:tc>
        <w:tc>
          <w:tcPr>
            <w:tcW w:w="1630" w:type="dxa"/>
            <w:shd w:val="clear" w:color="auto" w:fill="auto"/>
            <w:vAlign w:val="center"/>
          </w:tcPr>
          <w:p w14:paraId="52DE2E9F" w14:textId="4EE0F39A" w:rsidR="000D6C29" w:rsidRPr="00B51396" w:rsidRDefault="00942DDF" w:rsidP="00942DDF">
            <w:pPr>
              <w:pStyle w:val="a6"/>
              <w:spacing w:before="0" w:after="0"/>
              <w:jc w:val="left"/>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김유진,</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한예솔</w:t>
            </w:r>
          </w:p>
        </w:tc>
        <w:tc>
          <w:tcPr>
            <w:tcW w:w="1205" w:type="dxa"/>
            <w:shd w:val="clear" w:color="auto" w:fill="auto"/>
            <w:vAlign w:val="center"/>
          </w:tcPr>
          <w:p w14:paraId="30AF71D7" w14:textId="77777777" w:rsidR="000D6C29" w:rsidRPr="00B51396" w:rsidRDefault="000D6C29" w:rsidP="000D6C29">
            <w:pPr>
              <w:pStyle w:val="a6"/>
              <w:spacing w:before="0" w:after="0"/>
              <w:rPr>
                <w:rFonts w:ascii="순천향체" w:eastAsia="순천향체" w:hAnsi="순천향체" w:cs="맑은 고딕"/>
                <w:b w:val="0"/>
                <w:sz w:val="20"/>
                <w:szCs w:val="20"/>
                <w:lang w:eastAsia="ko-KR"/>
              </w:rPr>
            </w:pPr>
          </w:p>
        </w:tc>
        <w:tc>
          <w:tcPr>
            <w:tcW w:w="1474" w:type="dxa"/>
            <w:shd w:val="clear" w:color="auto" w:fill="auto"/>
            <w:vAlign w:val="center"/>
          </w:tcPr>
          <w:p w14:paraId="55AF040B" w14:textId="08D81EF4" w:rsidR="000D6C29" w:rsidRPr="00B51396" w:rsidRDefault="00942DDF" w:rsidP="000D6C2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2020.07.1</w:t>
            </w:r>
            <w:r>
              <w:rPr>
                <w:rFonts w:ascii="순천향체" w:eastAsia="순천향체" w:hAnsi="순천향체" w:cs="맑은 고딕" w:hint="eastAsia"/>
                <w:b w:val="0"/>
                <w:sz w:val="20"/>
                <w:szCs w:val="20"/>
                <w:lang w:eastAsia="ko-KR"/>
              </w:rPr>
              <w:t>2</w:t>
            </w:r>
          </w:p>
        </w:tc>
      </w:tr>
    </w:tbl>
    <w:p w14:paraId="1F70896A" w14:textId="77777777" w:rsidR="00E067A6" w:rsidRPr="00B51396" w:rsidRDefault="00E067A6" w:rsidP="00D476F6">
      <w:pPr>
        <w:pStyle w:val="a6"/>
        <w:jc w:val="both"/>
        <w:rPr>
          <w:rFonts w:ascii="순천향체" w:eastAsia="순천향체" w:hAnsi="순천향체" w:cs="맑은 고딕"/>
          <w:sz w:val="20"/>
          <w:szCs w:val="20"/>
          <w:lang w:eastAsia="ko-KR"/>
        </w:rPr>
      </w:pPr>
    </w:p>
    <w:p w14:paraId="32AE339E" w14:textId="5B09B31E" w:rsidR="00E067A6" w:rsidRPr="00B51396" w:rsidRDefault="00E067A6" w:rsidP="004E2CED">
      <w:pPr>
        <w:spacing w:before="180" w:after="120"/>
        <w:jc w:val="center"/>
        <w:rPr>
          <w:rFonts w:ascii="순천향체" w:eastAsia="순천향체" w:hAnsi="순천향체" w:cs="Arial"/>
          <w:b/>
          <w:iCs/>
          <w:sz w:val="40"/>
          <w:szCs w:val="28"/>
          <w:lang w:eastAsia="ko-KR"/>
        </w:rPr>
      </w:pPr>
      <w:r w:rsidRPr="00B51396">
        <w:rPr>
          <w:rFonts w:ascii="순천향체" w:eastAsia="순천향체" w:hAnsi="순천향체" w:cs="Arial"/>
          <w:b/>
          <w:iCs/>
          <w:sz w:val="40"/>
          <w:szCs w:val="28"/>
          <w:lang w:eastAsia="ko-KR"/>
        </w:rPr>
        <w:br w:type="page"/>
      </w:r>
      <w:r w:rsidRPr="00B51396">
        <w:rPr>
          <w:rFonts w:ascii="순천향체" w:eastAsia="순천향체" w:hAnsi="순천향체" w:cs="Arial" w:hint="eastAsia"/>
          <w:b/>
          <w:iCs/>
          <w:sz w:val="40"/>
          <w:szCs w:val="28"/>
          <w:lang w:eastAsia="ko-KR"/>
        </w:rPr>
        <w:lastRenderedPageBreak/>
        <w:t>목   차</w:t>
      </w:r>
      <w:bookmarkStart w:id="5" w:name="_Toc456598586"/>
      <w:bookmarkStart w:id="6" w:name="_Toc456600917"/>
      <w:bookmarkStart w:id="7" w:name="_Toc494193639"/>
      <w:bookmarkStart w:id="8" w:name="_Toc523878297"/>
      <w:bookmarkStart w:id="9" w:name="_Toc436203377"/>
      <w:bookmarkStart w:id="10" w:name="_Toc452813577"/>
      <w:bookmarkStart w:id="11" w:name="_Toc105907879"/>
      <w:bookmarkStart w:id="12" w:name="_Toc106079189"/>
      <w:bookmarkStart w:id="13" w:name="_Toc106079514"/>
      <w:bookmarkStart w:id="14" w:name="_Toc106079783"/>
      <w:bookmarkStart w:id="15" w:name="_Toc107027559"/>
      <w:bookmarkStart w:id="16" w:name="_Toc107027769"/>
      <w:bookmarkEnd w:id="0"/>
    </w:p>
    <w:p w14:paraId="3B3AFE0C" w14:textId="52147C41" w:rsidR="00834BB5" w:rsidRPr="00061429" w:rsidRDefault="00E067A6">
      <w:pPr>
        <w:pStyle w:val="10"/>
        <w:rPr>
          <w:rFonts w:ascii="맑은 고딕" w:hAnsi="맑은 고딕"/>
          <w:b w:val="0"/>
          <w:bCs w:val="0"/>
          <w:caps w:val="0"/>
          <w:kern w:val="2"/>
          <w:sz w:val="20"/>
          <w:szCs w:val="22"/>
          <w:lang w:eastAsia="ko-KR"/>
        </w:rPr>
      </w:pPr>
      <w:r w:rsidRPr="00B51396">
        <w:rPr>
          <w:rFonts w:ascii="순천향체" w:eastAsia="순천향체" w:hAnsi="순천향체"/>
        </w:rPr>
        <w:fldChar w:fldCharType="begin"/>
      </w:r>
      <w:r w:rsidRPr="00B51396">
        <w:rPr>
          <w:rFonts w:ascii="순천향체" w:eastAsia="순천향체" w:hAnsi="순천향체"/>
        </w:rPr>
        <w:instrText xml:space="preserve"> TOC \o "1-3" \h \z \u </w:instrText>
      </w:r>
      <w:r w:rsidRPr="00B51396">
        <w:rPr>
          <w:rFonts w:ascii="순천향체" w:eastAsia="순천향체" w:hAnsi="순천향체"/>
        </w:rPr>
        <w:fldChar w:fldCharType="separate"/>
      </w:r>
      <w:hyperlink w:anchor="_Toc45328360" w:history="1">
        <w:r w:rsidR="00834BB5" w:rsidRPr="00C94ADA">
          <w:rPr>
            <w:rStyle w:val="a3"/>
          </w:rPr>
          <w:t>1.</w:t>
        </w:r>
        <w:r w:rsidR="00834BB5" w:rsidRPr="00061429">
          <w:rPr>
            <w:rFonts w:ascii="맑은 고딕" w:hAnsi="맑은 고딕"/>
            <w:b w:val="0"/>
            <w:bCs w:val="0"/>
            <w:caps w:val="0"/>
            <w:kern w:val="2"/>
            <w:sz w:val="20"/>
            <w:szCs w:val="22"/>
            <w:lang w:eastAsia="ko-KR"/>
          </w:rPr>
          <w:tab/>
        </w:r>
        <w:r w:rsidR="00834BB5" w:rsidRPr="00C94ADA">
          <w:rPr>
            <w:rStyle w:val="a3"/>
          </w:rPr>
          <w:t>개요</w:t>
        </w:r>
        <w:r w:rsidR="00834BB5">
          <w:rPr>
            <w:webHidden/>
          </w:rPr>
          <w:tab/>
        </w:r>
        <w:r w:rsidR="00834BB5">
          <w:rPr>
            <w:webHidden/>
          </w:rPr>
          <w:fldChar w:fldCharType="begin"/>
        </w:r>
        <w:r w:rsidR="00834BB5">
          <w:rPr>
            <w:webHidden/>
          </w:rPr>
          <w:instrText xml:space="preserve"> PAGEREF _Toc45328360 \h </w:instrText>
        </w:r>
        <w:r w:rsidR="00834BB5">
          <w:rPr>
            <w:webHidden/>
          </w:rPr>
        </w:r>
        <w:r w:rsidR="00834BB5">
          <w:rPr>
            <w:webHidden/>
          </w:rPr>
          <w:fldChar w:fldCharType="separate"/>
        </w:r>
        <w:r w:rsidR="00834BB5">
          <w:rPr>
            <w:webHidden/>
          </w:rPr>
          <w:t>5</w:t>
        </w:r>
        <w:r w:rsidR="00834BB5">
          <w:rPr>
            <w:webHidden/>
          </w:rPr>
          <w:fldChar w:fldCharType="end"/>
        </w:r>
      </w:hyperlink>
    </w:p>
    <w:p w14:paraId="6130EC0C" w14:textId="70666CE4" w:rsidR="00834BB5" w:rsidRPr="00061429" w:rsidRDefault="00EA4BB6">
      <w:pPr>
        <w:pStyle w:val="20"/>
        <w:rPr>
          <w:rFonts w:ascii="맑은 고딕" w:hAnsi="맑은 고딕"/>
          <w:kern w:val="2"/>
          <w:sz w:val="20"/>
          <w:szCs w:val="22"/>
          <w:lang w:eastAsia="ko-KR"/>
        </w:rPr>
      </w:pPr>
      <w:hyperlink w:anchor="_Toc45328361" w:history="1">
        <w:r w:rsidR="00834BB5" w:rsidRPr="00C94ADA">
          <w:rPr>
            <w:rStyle w:val="a3"/>
            <w:rFonts w:ascii="맑은 고딕" w:hAnsi="맑은 고딕" w:cs="Arial"/>
          </w:rPr>
          <w:t>1.1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Arial"/>
            <w:lang w:eastAsia="ko-KR"/>
          </w:rPr>
          <w:t>목적</w:t>
        </w:r>
        <w:r w:rsidR="00834BB5">
          <w:rPr>
            <w:webHidden/>
          </w:rPr>
          <w:tab/>
        </w:r>
        <w:r w:rsidR="00834BB5">
          <w:rPr>
            <w:webHidden/>
          </w:rPr>
          <w:fldChar w:fldCharType="begin"/>
        </w:r>
        <w:r w:rsidR="00834BB5">
          <w:rPr>
            <w:webHidden/>
          </w:rPr>
          <w:instrText xml:space="preserve"> PAGEREF _Toc45328361 \h </w:instrText>
        </w:r>
        <w:r w:rsidR="00834BB5">
          <w:rPr>
            <w:webHidden/>
          </w:rPr>
        </w:r>
        <w:r w:rsidR="00834BB5">
          <w:rPr>
            <w:webHidden/>
          </w:rPr>
          <w:fldChar w:fldCharType="separate"/>
        </w:r>
        <w:r w:rsidR="00834BB5">
          <w:rPr>
            <w:webHidden/>
          </w:rPr>
          <w:t>5</w:t>
        </w:r>
        <w:r w:rsidR="00834BB5">
          <w:rPr>
            <w:webHidden/>
          </w:rPr>
          <w:fldChar w:fldCharType="end"/>
        </w:r>
      </w:hyperlink>
    </w:p>
    <w:p w14:paraId="2CDC7276" w14:textId="215E67F6" w:rsidR="00834BB5" w:rsidRPr="00061429" w:rsidRDefault="00EA4BB6">
      <w:pPr>
        <w:pStyle w:val="20"/>
        <w:rPr>
          <w:rFonts w:ascii="맑은 고딕" w:hAnsi="맑은 고딕"/>
          <w:kern w:val="2"/>
          <w:sz w:val="20"/>
          <w:szCs w:val="22"/>
          <w:lang w:eastAsia="ko-KR"/>
        </w:rPr>
      </w:pPr>
      <w:hyperlink w:anchor="_Toc45328362" w:history="1">
        <w:r w:rsidR="00834BB5" w:rsidRPr="00C94ADA">
          <w:rPr>
            <w:rStyle w:val="a3"/>
            <w:rFonts w:ascii="맑은 고딕" w:hAnsi="맑은 고딕" w:cs="Arial"/>
            <w:lang w:eastAsia="ko-KR"/>
          </w:rPr>
          <w:t>1.2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기존 공용 냉장고 </w:t>
        </w:r>
        <w:r w:rsidR="00834BB5" w:rsidRPr="00C94ADA">
          <w:rPr>
            <w:rStyle w:val="a3"/>
            <w:rFonts w:ascii="맑은 고딕" w:hAnsi="맑은 고딕" w:cs="맑은 고딕"/>
            <w:lang w:eastAsia="ko-KR"/>
          </w:rPr>
          <w:t>內</w:t>
        </w:r>
        <w:r w:rsidR="00834BB5" w:rsidRPr="00C94ADA">
          <w:rPr>
            <w:rStyle w:val="a3"/>
            <w:rFonts w:ascii="순천향체" w:eastAsia="순천향체" w:hAnsi="순천향체" w:cs="맑은 고딕"/>
            <w:lang w:eastAsia="ko-KR"/>
          </w:rPr>
          <w:t xml:space="preserve"> 도난 방지 시스템 개요</w:t>
        </w:r>
        <w:r w:rsidR="00834BB5">
          <w:rPr>
            <w:webHidden/>
          </w:rPr>
          <w:tab/>
        </w:r>
        <w:r w:rsidR="00834BB5">
          <w:rPr>
            <w:webHidden/>
          </w:rPr>
          <w:fldChar w:fldCharType="begin"/>
        </w:r>
        <w:r w:rsidR="00834BB5">
          <w:rPr>
            <w:webHidden/>
          </w:rPr>
          <w:instrText xml:space="preserve"> PAGEREF _Toc45328362 \h </w:instrText>
        </w:r>
        <w:r w:rsidR="00834BB5">
          <w:rPr>
            <w:webHidden/>
          </w:rPr>
        </w:r>
        <w:r w:rsidR="00834BB5">
          <w:rPr>
            <w:webHidden/>
          </w:rPr>
          <w:fldChar w:fldCharType="separate"/>
        </w:r>
        <w:r w:rsidR="00834BB5">
          <w:rPr>
            <w:webHidden/>
          </w:rPr>
          <w:t>5</w:t>
        </w:r>
        <w:r w:rsidR="00834BB5">
          <w:rPr>
            <w:webHidden/>
          </w:rPr>
          <w:fldChar w:fldCharType="end"/>
        </w:r>
      </w:hyperlink>
    </w:p>
    <w:p w14:paraId="201FD423" w14:textId="1C6AB6DC" w:rsidR="00834BB5" w:rsidRPr="00061429" w:rsidRDefault="00EA4BB6">
      <w:pPr>
        <w:pStyle w:val="20"/>
        <w:rPr>
          <w:rFonts w:ascii="맑은 고딕" w:hAnsi="맑은 고딕"/>
          <w:kern w:val="2"/>
          <w:sz w:val="20"/>
          <w:szCs w:val="22"/>
          <w:lang w:eastAsia="ko-KR"/>
        </w:rPr>
      </w:pPr>
      <w:hyperlink w:anchor="_Toc45328363" w:history="1">
        <w:r w:rsidR="00834BB5" w:rsidRPr="00C94ADA">
          <w:rPr>
            <w:rStyle w:val="a3"/>
            <w:rFonts w:ascii="맑은 고딕" w:hAnsi="맑은 고딕" w:cs="Arial"/>
            <w:lang w:eastAsia="ko-KR"/>
          </w:rPr>
          <w:t>1.3</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기존 공용 냉장고 </w:t>
        </w:r>
        <w:r w:rsidR="00834BB5" w:rsidRPr="00C94ADA">
          <w:rPr>
            <w:rStyle w:val="a3"/>
            <w:rFonts w:ascii="맑은 고딕" w:hAnsi="맑은 고딕" w:cs="맑은 고딕"/>
            <w:lang w:eastAsia="ko-KR"/>
          </w:rPr>
          <w:t>內</w:t>
        </w:r>
        <w:r w:rsidR="00834BB5" w:rsidRPr="00C94ADA">
          <w:rPr>
            <w:rStyle w:val="a3"/>
            <w:rFonts w:ascii="순천향체" w:eastAsia="순천향체" w:hAnsi="순천향체" w:cs="맑은 고딕"/>
            <w:lang w:eastAsia="ko-KR"/>
          </w:rPr>
          <w:t xml:space="preserve"> 도난 방지 시스템</w:t>
        </w:r>
        <w:r w:rsidR="00834BB5" w:rsidRPr="00C94ADA">
          <w:rPr>
            <w:rStyle w:val="a3"/>
            <w:rFonts w:ascii="순천향체" w:eastAsia="순천향체" w:hAnsi="순천향체" w:cs="Arial"/>
            <w:lang w:eastAsia="ko-KR"/>
          </w:rPr>
          <w:t xml:space="preserve"> 분석</w:t>
        </w:r>
        <w:r w:rsidR="00834BB5">
          <w:rPr>
            <w:webHidden/>
          </w:rPr>
          <w:tab/>
        </w:r>
        <w:r w:rsidR="00834BB5">
          <w:rPr>
            <w:webHidden/>
          </w:rPr>
          <w:fldChar w:fldCharType="begin"/>
        </w:r>
        <w:r w:rsidR="00834BB5">
          <w:rPr>
            <w:webHidden/>
          </w:rPr>
          <w:instrText xml:space="preserve"> PAGEREF _Toc45328363 \h </w:instrText>
        </w:r>
        <w:r w:rsidR="00834BB5">
          <w:rPr>
            <w:webHidden/>
          </w:rPr>
        </w:r>
        <w:r w:rsidR="00834BB5">
          <w:rPr>
            <w:webHidden/>
          </w:rPr>
          <w:fldChar w:fldCharType="separate"/>
        </w:r>
        <w:r w:rsidR="00834BB5">
          <w:rPr>
            <w:webHidden/>
          </w:rPr>
          <w:t>5</w:t>
        </w:r>
        <w:r w:rsidR="00834BB5">
          <w:rPr>
            <w:webHidden/>
          </w:rPr>
          <w:fldChar w:fldCharType="end"/>
        </w:r>
      </w:hyperlink>
    </w:p>
    <w:p w14:paraId="001A1032" w14:textId="648EBE3A" w:rsidR="00834BB5" w:rsidRPr="00061429" w:rsidRDefault="00EA4BB6">
      <w:pPr>
        <w:pStyle w:val="20"/>
        <w:rPr>
          <w:rFonts w:ascii="맑은 고딕" w:hAnsi="맑은 고딕"/>
          <w:kern w:val="2"/>
          <w:sz w:val="20"/>
          <w:szCs w:val="22"/>
          <w:lang w:eastAsia="ko-KR"/>
        </w:rPr>
      </w:pPr>
      <w:hyperlink w:anchor="_Toc45328364" w:history="1">
        <w:r w:rsidR="00834BB5" w:rsidRPr="00C94ADA">
          <w:rPr>
            <w:rStyle w:val="a3"/>
            <w:rFonts w:ascii="맑은 고딕" w:hAnsi="맑은 고딕" w:cs="Arial"/>
            <w:lang w:eastAsia="ko-KR"/>
          </w:rPr>
          <w:t>1.4</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Arial"/>
            <w:lang w:eastAsia="ko-KR"/>
          </w:rPr>
          <w:t xml:space="preserve">제안하는 </w:t>
        </w:r>
        <w:r w:rsidR="00834BB5" w:rsidRPr="00C94ADA">
          <w:rPr>
            <w:rStyle w:val="a3"/>
            <w:rFonts w:ascii="순천향체" w:eastAsia="순천향체" w:hAnsi="순천향체" w:cs="맑은 고딕"/>
            <w:lang w:eastAsia="ko-KR"/>
          </w:rPr>
          <w:t xml:space="preserve">공용 냉장고 </w:t>
        </w:r>
        <w:r w:rsidR="00834BB5" w:rsidRPr="00C94ADA">
          <w:rPr>
            <w:rStyle w:val="a3"/>
            <w:rFonts w:ascii="맑은 고딕" w:hAnsi="맑은 고딕" w:cs="맑은 고딕"/>
            <w:lang w:eastAsia="ko-KR"/>
          </w:rPr>
          <w:t>內</w:t>
        </w:r>
        <w:r w:rsidR="00834BB5" w:rsidRPr="00C94ADA">
          <w:rPr>
            <w:rStyle w:val="a3"/>
            <w:rFonts w:ascii="순천향체" w:eastAsia="순천향체" w:hAnsi="순천향체" w:cs="맑은 고딕"/>
            <w:lang w:eastAsia="ko-KR"/>
          </w:rPr>
          <w:t xml:space="preserve"> 도난 방지 시스템 </w:t>
        </w:r>
        <w:r w:rsidR="00834BB5" w:rsidRPr="00C94ADA">
          <w:rPr>
            <w:rStyle w:val="a3"/>
            <w:rFonts w:ascii="순천향체" w:eastAsia="순천향체" w:hAnsi="순천향체" w:cs="Arial"/>
            <w:lang w:eastAsia="ko-KR"/>
          </w:rPr>
          <w:t>개요</w:t>
        </w:r>
        <w:r w:rsidR="00834BB5">
          <w:rPr>
            <w:webHidden/>
          </w:rPr>
          <w:tab/>
        </w:r>
        <w:r w:rsidR="00834BB5">
          <w:rPr>
            <w:webHidden/>
          </w:rPr>
          <w:fldChar w:fldCharType="begin"/>
        </w:r>
        <w:r w:rsidR="00834BB5">
          <w:rPr>
            <w:webHidden/>
          </w:rPr>
          <w:instrText xml:space="preserve"> PAGEREF _Toc45328364 \h </w:instrText>
        </w:r>
        <w:r w:rsidR="00834BB5">
          <w:rPr>
            <w:webHidden/>
          </w:rPr>
        </w:r>
        <w:r w:rsidR="00834BB5">
          <w:rPr>
            <w:webHidden/>
          </w:rPr>
          <w:fldChar w:fldCharType="separate"/>
        </w:r>
        <w:r w:rsidR="00834BB5">
          <w:rPr>
            <w:webHidden/>
          </w:rPr>
          <w:t>5</w:t>
        </w:r>
        <w:r w:rsidR="00834BB5">
          <w:rPr>
            <w:webHidden/>
          </w:rPr>
          <w:fldChar w:fldCharType="end"/>
        </w:r>
      </w:hyperlink>
    </w:p>
    <w:p w14:paraId="02EBFA9A" w14:textId="25AD2F4D" w:rsidR="00834BB5" w:rsidRPr="00061429" w:rsidRDefault="00EA4BB6">
      <w:pPr>
        <w:pStyle w:val="20"/>
        <w:rPr>
          <w:rFonts w:ascii="맑은 고딕" w:hAnsi="맑은 고딕"/>
          <w:kern w:val="2"/>
          <w:sz w:val="20"/>
          <w:szCs w:val="22"/>
          <w:lang w:eastAsia="ko-KR"/>
        </w:rPr>
      </w:pPr>
      <w:hyperlink w:anchor="_Toc45328365" w:history="1">
        <w:r w:rsidR="00834BB5" w:rsidRPr="00C94ADA">
          <w:rPr>
            <w:rStyle w:val="a3"/>
            <w:rFonts w:ascii="맑은 고딕" w:hAnsi="맑은 고딕" w:cs="Arial"/>
          </w:rPr>
          <w:t>1.5</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Arial"/>
            <w:lang w:eastAsia="ko-KR"/>
          </w:rPr>
          <w:t xml:space="preserve">제약 </w:t>
        </w:r>
        <w:r w:rsidR="00834BB5" w:rsidRPr="00C94ADA">
          <w:rPr>
            <w:rStyle w:val="a3"/>
            <w:rFonts w:ascii="순천향체" w:eastAsia="순천향체" w:hAnsi="순천향체" w:cs="맑은 고딕"/>
            <w:lang w:eastAsia="ko-KR"/>
          </w:rPr>
          <w:t>사항</w:t>
        </w:r>
        <w:r w:rsidR="00834BB5">
          <w:rPr>
            <w:webHidden/>
          </w:rPr>
          <w:tab/>
        </w:r>
        <w:r w:rsidR="00834BB5">
          <w:rPr>
            <w:webHidden/>
          </w:rPr>
          <w:fldChar w:fldCharType="begin"/>
        </w:r>
        <w:r w:rsidR="00834BB5">
          <w:rPr>
            <w:webHidden/>
          </w:rPr>
          <w:instrText xml:space="preserve"> PAGEREF _Toc45328365 \h </w:instrText>
        </w:r>
        <w:r w:rsidR="00834BB5">
          <w:rPr>
            <w:webHidden/>
          </w:rPr>
        </w:r>
        <w:r w:rsidR="00834BB5">
          <w:rPr>
            <w:webHidden/>
          </w:rPr>
          <w:fldChar w:fldCharType="separate"/>
        </w:r>
        <w:r w:rsidR="00834BB5">
          <w:rPr>
            <w:webHidden/>
          </w:rPr>
          <w:t>6</w:t>
        </w:r>
        <w:r w:rsidR="00834BB5">
          <w:rPr>
            <w:webHidden/>
          </w:rPr>
          <w:fldChar w:fldCharType="end"/>
        </w:r>
      </w:hyperlink>
    </w:p>
    <w:p w14:paraId="31F98E69" w14:textId="0238D1D9" w:rsidR="00834BB5" w:rsidRPr="00061429" w:rsidRDefault="00EA4BB6">
      <w:pPr>
        <w:pStyle w:val="20"/>
        <w:rPr>
          <w:rFonts w:ascii="맑은 고딕" w:hAnsi="맑은 고딕"/>
          <w:kern w:val="2"/>
          <w:sz w:val="20"/>
          <w:szCs w:val="22"/>
          <w:lang w:eastAsia="ko-KR"/>
        </w:rPr>
      </w:pPr>
      <w:hyperlink w:anchor="_Toc45328366" w:history="1">
        <w:r w:rsidR="00834BB5" w:rsidRPr="00C94ADA">
          <w:rPr>
            <w:rStyle w:val="a3"/>
            <w:rFonts w:ascii="맑은 고딕" w:hAnsi="맑은 고딕" w:cs="Arial"/>
          </w:rPr>
          <w:t>1.6</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Arial"/>
            <w:lang w:eastAsia="ko-KR"/>
          </w:rPr>
          <w:t>개발 일정</w:t>
        </w:r>
        <w:r w:rsidR="00834BB5">
          <w:rPr>
            <w:webHidden/>
          </w:rPr>
          <w:tab/>
        </w:r>
        <w:r w:rsidR="00834BB5">
          <w:rPr>
            <w:webHidden/>
          </w:rPr>
          <w:fldChar w:fldCharType="begin"/>
        </w:r>
        <w:r w:rsidR="00834BB5">
          <w:rPr>
            <w:webHidden/>
          </w:rPr>
          <w:instrText xml:space="preserve"> PAGEREF _Toc45328366 \h </w:instrText>
        </w:r>
        <w:r w:rsidR="00834BB5">
          <w:rPr>
            <w:webHidden/>
          </w:rPr>
        </w:r>
        <w:r w:rsidR="00834BB5">
          <w:rPr>
            <w:webHidden/>
          </w:rPr>
          <w:fldChar w:fldCharType="separate"/>
        </w:r>
        <w:r w:rsidR="00834BB5">
          <w:rPr>
            <w:webHidden/>
          </w:rPr>
          <w:t>6</w:t>
        </w:r>
        <w:r w:rsidR="00834BB5">
          <w:rPr>
            <w:webHidden/>
          </w:rPr>
          <w:fldChar w:fldCharType="end"/>
        </w:r>
      </w:hyperlink>
    </w:p>
    <w:p w14:paraId="4DD9174B" w14:textId="36DF2C66" w:rsidR="00834BB5" w:rsidRPr="00061429" w:rsidRDefault="00EA4BB6">
      <w:pPr>
        <w:pStyle w:val="10"/>
        <w:rPr>
          <w:rFonts w:ascii="맑은 고딕" w:hAnsi="맑은 고딕"/>
          <w:b w:val="0"/>
          <w:bCs w:val="0"/>
          <w:caps w:val="0"/>
          <w:kern w:val="2"/>
          <w:sz w:val="20"/>
          <w:szCs w:val="22"/>
          <w:lang w:eastAsia="ko-KR"/>
        </w:rPr>
      </w:pPr>
      <w:hyperlink w:anchor="_Toc45328367" w:history="1">
        <w:r w:rsidR="00834BB5" w:rsidRPr="00C94ADA">
          <w:rPr>
            <w:rStyle w:val="a3"/>
          </w:rPr>
          <w:t>2.</w:t>
        </w:r>
        <w:r w:rsidR="00834BB5" w:rsidRPr="00061429">
          <w:rPr>
            <w:rFonts w:ascii="맑은 고딕" w:hAnsi="맑은 고딕"/>
            <w:b w:val="0"/>
            <w:bCs w:val="0"/>
            <w:caps w:val="0"/>
            <w:kern w:val="2"/>
            <w:sz w:val="20"/>
            <w:szCs w:val="22"/>
            <w:lang w:eastAsia="ko-KR"/>
          </w:rPr>
          <w:tab/>
        </w:r>
        <w:r w:rsidR="00834BB5" w:rsidRPr="00C94ADA">
          <w:rPr>
            <w:rStyle w:val="a3"/>
          </w:rPr>
          <w:t>요구사항</w:t>
        </w:r>
        <w:r w:rsidR="00834BB5" w:rsidRPr="00C94ADA">
          <w:rPr>
            <w:rStyle w:val="a3"/>
          </w:rPr>
          <w:t xml:space="preserve"> </w:t>
        </w:r>
        <w:r w:rsidR="00834BB5" w:rsidRPr="00C94ADA">
          <w:rPr>
            <w:rStyle w:val="a3"/>
          </w:rPr>
          <w:t>정의</w:t>
        </w:r>
        <w:r w:rsidR="00834BB5">
          <w:rPr>
            <w:webHidden/>
          </w:rPr>
          <w:tab/>
        </w:r>
        <w:r w:rsidR="00834BB5">
          <w:rPr>
            <w:webHidden/>
          </w:rPr>
          <w:fldChar w:fldCharType="begin"/>
        </w:r>
        <w:r w:rsidR="00834BB5">
          <w:rPr>
            <w:webHidden/>
          </w:rPr>
          <w:instrText xml:space="preserve"> PAGEREF _Toc45328367 \h </w:instrText>
        </w:r>
        <w:r w:rsidR="00834BB5">
          <w:rPr>
            <w:webHidden/>
          </w:rPr>
        </w:r>
        <w:r w:rsidR="00834BB5">
          <w:rPr>
            <w:webHidden/>
          </w:rPr>
          <w:fldChar w:fldCharType="separate"/>
        </w:r>
        <w:r w:rsidR="00834BB5">
          <w:rPr>
            <w:webHidden/>
          </w:rPr>
          <w:t>7</w:t>
        </w:r>
        <w:r w:rsidR="00834BB5">
          <w:rPr>
            <w:webHidden/>
          </w:rPr>
          <w:fldChar w:fldCharType="end"/>
        </w:r>
      </w:hyperlink>
    </w:p>
    <w:p w14:paraId="1C5F64F0" w14:textId="416BF3C4" w:rsidR="00834BB5" w:rsidRPr="00061429" w:rsidRDefault="00EA4BB6">
      <w:pPr>
        <w:pStyle w:val="20"/>
        <w:rPr>
          <w:rFonts w:ascii="맑은 고딕" w:hAnsi="맑은 고딕"/>
          <w:kern w:val="2"/>
          <w:sz w:val="20"/>
          <w:szCs w:val="22"/>
          <w:lang w:eastAsia="ko-KR"/>
        </w:rPr>
      </w:pPr>
      <w:hyperlink w:anchor="_Toc45328368" w:history="1">
        <w:r w:rsidR="00834BB5" w:rsidRPr="00C94ADA">
          <w:rPr>
            <w:rStyle w:val="a3"/>
            <w:rFonts w:ascii="맑은 고딕" w:hAnsi="맑은 고딕"/>
            <w:lang w:eastAsia="ko-KR"/>
          </w:rPr>
          <w:t>2.1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하드웨어 기능 요구사항</w:t>
        </w:r>
        <w:r w:rsidR="00834BB5">
          <w:rPr>
            <w:webHidden/>
          </w:rPr>
          <w:tab/>
        </w:r>
        <w:r w:rsidR="00834BB5">
          <w:rPr>
            <w:webHidden/>
          </w:rPr>
          <w:fldChar w:fldCharType="begin"/>
        </w:r>
        <w:r w:rsidR="00834BB5">
          <w:rPr>
            <w:webHidden/>
          </w:rPr>
          <w:instrText xml:space="preserve"> PAGEREF _Toc45328368 \h </w:instrText>
        </w:r>
        <w:r w:rsidR="00834BB5">
          <w:rPr>
            <w:webHidden/>
          </w:rPr>
        </w:r>
        <w:r w:rsidR="00834BB5">
          <w:rPr>
            <w:webHidden/>
          </w:rPr>
          <w:fldChar w:fldCharType="separate"/>
        </w:r>
        <w:r w:rsidR="00834BB5">
          <w:rPr>
            <w:webHidden/>
          </w:rPr>
          <w:t>7</w:t>
        </w:r>
        <w:r w:rsidR="00834BB5">
          <w:rPr>
            <w:webHidden/>
          </w:rPr>
          <w:fldChar w:fldCharType="end"/>
        </w:r>
      </w:hyperlink>
    </w:p>
    <w:p w14:paraId="12B00E54" w14:textId="40AF1490" w:rsidR="00834BB5" w:rsidRPr="00061429" w:rsidRDefault="00EA4BB6">
      <w:pPr>
        <w:pStyle w:val="20"/>
        <w:rPr>
          <w:rFonts w:ascii="맑은 고딕" w:hAnsi="맑은 고딕"/>
          <w:kern w:val="2"/>
          <w:sz w:val="20"/>
          <w:szCs w:val="22"/>
          <w:lang w:eastAsia="ko-KR"/>
        </w:rPr>
      </w:pPr>
      <w:hyperlink w:anchor="_Toc45328369" w:history="1">
        <w:r w:rsidR="00834BB5" w:rsidRPr="00C94ADA">
          <w:rPr>
            <w:rStyle w:val="a3"/>
            <w:rFonts w:ascii="맑은 고딕" w:hAnsi="맑은 고딕"/>
            <w:lang w:eastAsia="ko-KR"/>
          </w:rPr>
          <w:t>2.2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소프트웨어 기능 요구사항</w:t>
        </w:r>
        <w:r w:rsidR="00834BB5">
          <w:rPr>
            <w:webHidden/>
          </w:rPr>
          <w:tab/>
        </w:r>
        <w:r w:rsidR="00834BB5">
          <w:rPr>
            <w:webHidden/>
          </w:rPr>
          <w:fldChar w:fldCharType="begin"/>
        </w:r>
        <w:r w:rsidR="00834BB5">
          <w:rPr>
            <w:webHidden/>
          </w:rPr>
          <w:instrText xml:space="preserve"> PAGEREF _Toc45328369 \h </w:instrText>
        </w:r>
        <w:r w:rsidR="00834BB5">
          <w:rPr>
            <w:webHidden/>
          </w:rPr>
        </w:r>
        <w:r w:rsidR="00834BB5">
          <w:rPr>
            <w:webHidden/>
          </w:rPr>
          <w:fldChar w:fldCharType="separate"/>
        </w:r>
        <w:r w:rsidR="00834BB5">
          <w:rPr>
            <w:webHidden/>
          </w:rPr>
          <w:t>7</w:t>
        </w:r>
        <w:r w:rsidR="00834BB5">
          <w:rPr>
            <w:webHidden/>
          </w:rPr>
          <w:fldChar w:fldCharType="end"/>
        </w:r>
      </w:hyperlink>
    </w:p>
    <w:p w14:paraId="07225668" w14:textId="63EE2C7D" w:rsidR="00834BB5" w:rsidRPr="00061429" w:rsidRDefault="00EA4BB6">
      <w:pPr>
        <w:pStyle w:val="10"/>
        <w:rPr>
          <w:rFonts w:ascii="맑은 고딕" w:hAnsi="맑은 고딕"/>
          <w:b w:val="0"/>
          <w:bCs w:val="0"/>
          <w:caps w:val="0"/>
          <w:kern w:val="2"/>
          <w:sz w:val="20"/>
          <w:szCs w:val="22"/>
          <w:lang w:eastAsia="ko-KR"/>
        </w:rPr>
      </w:pPr>
      <w:hyperlink w:anchor="_Toc45328370" w:history="1">
        <w:r w:rsidR="00834BB5" w:rsidRPr="00C94ADA">
          <w:rPr>
            <w:rStyle w:val="a3"/>
          </w:rPr>
          <w:t>3.</w:t>
        </w:r>
        <w:r w:rsidR="00834BB5" w:rsidRPr="00061429">
          <w:rPr>
            <w:rFonts w:ascii="맑은 고딕" w:hAnsi="맑은 고딕"/>
            <w:b w:val="0"/>
            <w:bCs w:val="0"/>
            <w:caps w:val="0"/>
            <w:kern w:val="2"/>
            <w:sz w:val="20"/>
            <w:szCs w:val="22"/>
            <w:lang w:eastAsia="ko-KR"/>
          </w:rPr>
          <w:tab/>
        </w:r>
        <w:r w:rsidR="00834BB5" w:rsidRPr="00C94ADA">
          <w:rPr>
            <w:rStyle w:val="a3"/>
          </w:rPr>
          <w:t>요구</w:t>
        </w:r>
        <w:r w:rsidR="00834BB5" w:rsidRPr="00C94ADA">
          <w:rPr>
            <w:rStyle w:val="a3"/>
          </w:rPr>
          <w:t xml:space="preserve"> </w:t>
        </w:r>
        <w:r w:rsidR="00834BB5" w:rsidRPr="00C94ADA">
          <w:rPr>
            <w:rStyle w:val="a3"/>
          </w:rPr>
          <w:t>기능</w:t>
        </w:r>
        <w:r w:rsidR="00834BB5" w:rsidRPr="00C94ADA">
          <w:rPr>
            <w:rStyle w:val="a3"/>
          </w:rPr>
          <w:t xml:space="preserve"> </w:t>
        </w:r>
        <w:r w:rsidR="00834BB5" w:rsidRPr="00C94ADA">
          <w:rPr>
            <w:rStyle w:val="a3"/>
          </w:rPr>
          <w:t>설계</w:t>
        </w:r>
        <w:r w:rsidR="00834BB5">
          <w:rPr>
            <w:webHidden/>
          </w:rPr>
          <w:tab/>
        </w:r>
        <w:r w:rsidR="00834BB5">
          <w:rPr>
            <w:webHidden/>
          </w:rPr>
          <w:fldChar w:fldCharType="begin"/>
        </w:r>
        <w:r w:rsidR="00834BB5">
          <w:rPr>
            <w:webHidden/>
          </w:rPr>
          <w:instrText xml:space="preserve"> PAGEREF _Toc45328370 \h </w:instrText>
        </w:r>
        <w:r w:rsidR="00834BB5">
          <w:rPr>
            <w:webHidden/>
          </w:rPr>
        </w:r>
        <w:r w:rsidR="00834BB5">
          <w:rPr>
            <w:webHidden/>
          </w:rPr>
          <w:fldChar w:fldCharType="separate"/>
        </w:r>
        <w:r w:rsidR="00834BB5">
          <w:rPr>
            <w:webHidden/>
          </w:rPr>
          <w:t>8</w:t>
        </w:r>
        <w:r w:rsidR="00834BB5">
          <w:rPr>
            <w:webHidden/>
          </w:rPr>
          <w:fldChar w:fldCharType="end"/>
        </w:r>
      </w:hyperlink>
    </w:p>
    <w:p w14:paraId="4B597580" w14:textId="1DEBDD86" w:rsidR="00834BB5" w:rsidRPr="00061429" w:rsidRDefault="00EA4BB6">
      <w:pPr>
        <w:pStyle w:val="20"/>
        <w:rPr>
          <w:rFonts w:ascii="맑은 고딕" w:hAnsi="맑은 고딕"/>
          <w:kern w:val="2"/>
          <w:sz w:val="20"/>
          <w:szCs w:val="22"/>
          <w:lang w:eastAsia="ko-KR"/>
        </w:rPr>
      </w:pPr>
      <w:hyperlink w:anchor="_Toc45328371" w:history="1">
        <w:r w:rsidR="00834BB5" w:rsidRPr="00C94ADA">
          <w:rPr>
            <w:rStyle w:val="a3"/>
            <w:rFonts w:ascii="맑은 고딕" w:hAnsi="맑은 고딕"/>
          </w:rPr>
          <w:t>3.1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하드웨어 기능 설계</w:t>
        </w:r>
        <w:r w:rsidR="00834BB5">
          <w:rPr>
            <w:webHidden/>
          </w:rPr>
          <w:tab/>
        </w:r>
        <w:r w:rsidR="00834BB5">
          <w:rPr>
            <w:webHidden/>
          </w:rPr>
          <w:fldChar w:fldCharType="begin"/>
        </w:r>
        <w:r w:rsidR="00834BB5">
          <w:rPr>
            <w:webHidden/>
          </w:rPr>
          <w:instrText xml:space="preserve"> PAGEREF _Toc45328371 \h </w:instrText>
        </w:r>
        <w:r w:rsidR="00834BB5">
          <w:rPr>
            <w:webHidden/>
          </w:rPr>
        </w:r>
        <w:r w:rsidR="00834BB5">
          <w:rPr>
            <w:webHidden/>
          </w:rPr>
          <w:fldChar w:fldCharType="separate"/>
        </w:r>
        <w:r w:rsidR="00834BB5">
          <w:rPr>
            <w:webHidden/>
          </w:rPr>
          <w:t>8</w:t>
        </w:r>
        <w:r w:rsidR="00834BB5">
          <w:rPr>
            <w:webHidden/>
          </w:rPr>
          <w:fldChar w:fldCharType="end"/>
        </w:r>
      </w:hyperlink>
    </w:p>
    <w:p w14:paraId="41FD7F4D" w14:textId="7A9D081F" w:rsidR="00834BB5" w:rsidRPr="00061429" w:rsidRDefault="00EA4BB6">
      <w:pPr>
        <w:pStyle w:val="30"/>
        <w:rPr>
          <w:rFonts w:ascii="맑은 고딕" w:hAnsi="맑은 고딕"/>
          <w:kern w:val="2"/>
          <w:sz w:val="20"/>
          <w:szCs w:val="22"/>
          <w:lang w:eastAsia="ko-KR"/>
        </w:rPr>
      </w:pPr>
      <w:hyperlink w:anchor="_Toc45328372" w:history="1">
        <w:r w:rsidR="00834BB5" w:rsidRPr="00C94ADA">
          <w:rPr>
            <w:rStyle w:val="a3"/>
            <w:rFonts w:ascii="맑은 고딕" w:hAnsi="맑은 고딕" w:cs="맑은 고딕"/>
            <w:lang w:eastAsia="ko-KR"/>
          </w:rPr>
          <w:t>3.1.1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H-FR-1: 권한을 가진 사용자가 고유번호 입력 시 냉장고 잠금이 해제되어야 한다.</w:t>
        </w:r>
        <w:r w:rsidR="00834BB5">
          <w:rPr>
            <w:webHidden/>
          </w:rPr>
          <w:tab/>
        </w:r>
        <w:r w:rsidR="00834BB5">
          <w:rPr>
            <w:webHidden/>
          </w:rPr>
          <w:fldChar w:fldCharType="begin"/>
        </w:r>
        <w:r w:rsidR="00834BB5">
          <w:rPr>
            <w:webHidden/>
          </w:rPr>
          <w:instrText xml:space="preserve"> PAGEREF _Toc45328372 \h </w:instrText>
        </w:r>
        <w:r w:rsidR="00834BB5">
          <w:rPr>
            <w:webHidden/>
          </w:rPr>
        </w:r>
        <w:r w:rsidR="00834BB5">
          <w:rPr>
            <w:webHidden/>
          </w:rPr>
          <w:fldChar w:fldCharType="separate"/>
        </w:r>
        <w:r w:rsidR="00834BB5">
          <w:rPr>
            <w:webHidden/>
          </w:rPr>
          <w:t>8</w:t>
        </w:r>
        <w:r w:rsidR="00834BB5">
          <w:rPr>
            <w:webHidden/>
          </w:rPr>
          <w:fldChar w:fldCharType="end"/>
        </w:r>
      </w:hyperlink>
    </w:p>
    <w:p w14:paraId="3509719C" w14:textId="0BD073FD" w:rsidR="00834BB5" w:rsidRPr="00061429" w:rsidRDefault="00EA4BB6">
      <w:pPr>
        <w:pStyle w:val="30"/>
        <w:rPr>
          <w:rFonts w:ascii="맑은 고딕" w:hAnsi="맑은 고딕"/>
          <w:kern w:val="2"/>
          <w:sz w:val="20"/>
          <w:szCs w:val="22"/>
          <w:lang w:eastAsia="ko-KR"/>
        </w:rPr>
      </w:pPr>
      <w:hyperlink w:anchor="_Toc45328373" w:history="1">
        <w:r w:rsidR="00834BB5" w:rsidRPr="00C94ADA">
          <w:rPr>
            <w:rStyle w:val="a3"/>
            <w:rFonts w:ascii="맑은 고딕" w:hAnsi="맑은 고딕" w:cs="맑은 고딕"/>
            <w:lang w:eastAsia="ko-KR"/>
          </w:rPr>
          <w:t>3.1.2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H-FR-2: </w:t>
        </w:r>
        <w:r w:rsidR="00834BB5" w:rsidRPr="00C94ADA">
          <w:rPr>
            <w:rStyle w:val="a3"/>
            <w:rFonts w:ascii="순천향체" w:eastAsia="순천향체" w:hAnsi="순천향체" w:cs="Arial"/>
            <w:lang w:eastAsia="ko-KR"/>
          </w:rPr>
          <w:t xml:space="preserve">문의 </w:t>
        </w:r>
        <w:r w:rsidR="00834BB5" w:rsidRPr="00C94ADA">
          <w:rPr>
            <w:rStyle w:val="a3"/>
            <w:rFonts w:ascii="순천향체" w:eastAsia="순천향체" w:hAnsi="순천향체" w:cs="맑은 고딕"/>
            <w:lang w:eastAsia="ko-KR"/>
          </w:rPr>
          <w:t>개폐 여부가 인식되어야 한다.</w:t>
        </w:r>
        <w:r w:rsidR="00834BB5">
          <w:rPr>
            <w:webHidden/>
          </w:rPr>
          <w:tab/>
        </w:r>
        <w:r w:rsidR="00834BB5">
          <w:rPr>
            <w:webHidden/>
          </w:rPr>
          <w:fldChar w:fldCharType="begin"/>
        </w:r>
        <w:r w:rsidR="00834BB5">
          <w:rPr>
            <w:webHidden/>
          </w:rPr>
          <w:instrText xml:space="preserve"> PAGEREF _Toc45328373 \h </w:instrText>
        </w:r>
        <w:r w:rsidR="00834BB5">
          <w:rPr>
            <w:webHidden/>
          </w:rPr>
        </w:r>
        <w:r w:rsidR="00834BB5">
          <w:rPr>
            <w:webHidden/>
          </w:rPr>
          <w:fldChar w:fldCharType="separate"/>
        </w:r>
        <w:r w:rsidR="00834BB5">
          <w:rPr>
            <w:webHidden/>
          </w:rPr>
          <w:t>8</w:t>
        </w:r>
        <w:r w:rsidR="00834BB5">
          <w:rPr>
            <w:webHidden/>
          </w:rPr>
          <w:fldChar w:fldCharType="end"/>
        </w:r>
      </w:hyperlink>
    </w:p>
    <w:p w14:paraId="46582FD5" w14:textId="68681497" w:rsidR="00834BB5" w:rsidRPr="00061429" w:rsidRDefault="00EA4BB6">
      <w:pPr>
        <w:pStyle w:val="30"/>
        <w:rPr>
          <w:rFonts w:ascii="맑은 고딕" w:hAnsi="맑은 고딕"/>
          <w:kern w:val="2"/>
          <w:sz w:val="20"/>
          <w:szCs w:val="22"/>
          <w:lang w:eastAsia="ko-KR"/>
        </w:rPr>
      </w:pPr>
      <w:hyperlink w:anchor="_Toc45328374" w:history="1">
        <w:r w:rsidR="00834BB5" w:rsidRPr="00C94ADA">
          <w:rPr>
            <w:rStyle w:val="a3"/>
            <w:rFonts w:ascii="맑은 고딕" w:hAnsi="맑은 고딕" w:cs="맑은 고딕"/>
            <w:lang w:eastAsia="ko-KR"/>
          </w:rPr>
          <w:t>3.1.3</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H-FR-3: </w:t>
        </w:r>
        <w:r w:rsidR="00834BB5" w:rsidRPr="00C94ADA">
          <w:rPr>
            <w:rStyle w:val="a3"/>
            <w:rFonts w:ascii="순천향체" w:eastAsia="순천향체" w:hAnsi="순천향체" w:cs="Arial"/>
            <w:lang w:eastAsia="ko-KR"/>
          </w:rPr>
          <w:t xml:space="preserve">LCD를 통해 </w:t>
        </w:r>
        <w:r w:rsidR="00834BB5" w:rsidRPr="00C94ADA">
          <w:rPr>
            <w:rStyle w:val="a3"/>
            <w:rFonts w:ascii="순천향체" w:eastAsia="순천향체" w:hAnsi="순천향체" w:cs="맑은 고딕"/>
            <w:lang w:eastAsia="ko-KR"/>
          </w:rPr>
          <w:t xml:space="preserve">개폐/경고/알림 </w:t>
        </w:r>
        <w:r w:rsidR="00834BB5" w:rsidRPr="00C94ADA">
          <w:rPr>
            <w:rStyle w:val="a3"/>
            <w:rFonts w:ascii="순천향체" w:eastAsia="순천향체" w:hAnsi="순천향체" w:cs="Arial"/>
            <w:lang w:eastAsia="ko-KR"/>
          </w:rPr>
          <w:t>상태가 표시되어야 한다.</w:t>
        </w:r>
        <w:r w:rsidR="00834BB5">
          <w:rPr>
            <w:webHidden/>
          </w:rPr>
          <w:tab/>
        </w:r>
        <w:r w:rsidR="00834BB5">
          <w:rPr>
            <w:webHidden/>
          </w:rPr>
          <w:fldChar w:fldCharType="begin"/>
        </w:r>
        <w:r w:rsidR="00834BB5">
          <w:rPr>
            <w:webHidden/>
          </w:rPr>
          <w:instrText xml:space="preserve"> PAGEREF _Toc45328374 \h </w:instrText>
        </w:r>
        <w:r w:rsidR="00834BB5">
          <w:rPr>
            <w:webHidden/>
          </w:rPr>
        </w:r>
        <w:r w:rsidR="00834BB5">
          <w:rPr>
            <w:webHidden/>
          </w:rPr>
          <w:fldChar w:fldCharType="separate"/>
        </w:r>
        <w:r w:rsidR="00834BB5">
          <w:rPr>
            <w:webHidden/>
          </w:rPr>
          <w:t>8</w:t>
        </w:r>
        <w:r w:rsidR="00834BB5">
          <w:rPr>
            <w:webHidden/>
          </w:rPr>
          <w:fldChar w:fldCharType="end"/>
        </w:r>
      </w:hyperlink>
    </w:p>
    <w:p w14:paraId="402FE721" w14:textId="0A1981AF" w:rsidR="00834BB5" w:rsidRPr="00061429" w:rsidRDefault="00EA4BB6">
      <w:pPr>
        <w:pStyle w:val="30"/>
        <w:rPr>
          <w:rFonts w:ascii="맑은 고딕" w:hAnsi="맑은 고딕"/>
          <w:kern w:val="2"/>
          <w:sz w:val="20"/>
          <w:szCs w:val="22"/>
          <w:lang w:eastAsia="ko-KR"/>
        </w:rPr>
      </w:pPr>
      <w:hyperlink w:anchor="_Toc45328375" w:history="1">
        <w:r w:rsidR="00834BB5" w:rsidRPr="00C94ADA">
          <w:rPr>
            <w:rStyle w:val="a3"/>
            <w:rFonts w:ascii="맑은 고딕" w:hAnsi="맑은 고딕" w:cs="맑은 고딕"/>
            <w:lang w:eastAsia="ko-KR"/>
          </w:rPr>
          <w:t>3.1.4</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H-FR-4: </w:t>
        </w:r>
        <w:r w:rsidR="00834BB5" w:rsidRPr="00C94ADA">
          <w:rPr>
            <w:rStyle w:val="a3"/>
            <w:rFonts w:ascii="순천향체" w:eastAsia="순천향체" w:hAnsi="순천향체" w:cs="Arial"/>
            <w:lang w:eastAsia="ko-KR"/>
          </w:rPr>
          <w:t xml:space="preserve">냉장고 내부의RFID </w:t>
        </w:r>
        <w:r w:rsidR="00834BB5" w:rsidRPr="00C94ADA">
          <w:rPr>
            <w:rStyle w:val="a3"/>
            <w:rFonts w:ascii="순천향체" w:eastAsia="순천향체" w:hAnsi="순천향체" w:cs="맑은 고딕"/>
            <w:lang w:eastAsia="ko-KR"/>
          </w:rPr>
          <w:t xml:space="preserve">reader가 </w:t>
        </w:r>
        <w:r w:rsidR="00834BB5" w:rsidRPr="00C94ADA">
          <w:rPr>
            <w:rStyle w:val="a3"/>
            <w:rFonts w:ascii="순천향체" w:eastAsia="순천향체" w:hAnsi="순천향체" w:cs="Arial"/>
            <w:lang w:eastAsia="ko-KR"/>
          </w:rPr>
          <w:t>RFID 태그를 인식/식별해야 한다.</w:t>
        </w:r>
        <w:r w:rsidR="00834BB5">
          <w:rPr>
            <w:webHidden/>
          </w:rPr>
          <w:tab/>
        </w:r>
        <w:r w:rsidR="00834BB5">
          <w:rPr>
            <w:webHidden/>
          </w:rPr>
          <w:fldChar w:fldCharType="begin"/>
        </w:r>
        <w:r w:rsidR="00834BB5">
          <w:rPr>
            <w:webHidden/>
          </w:rPr>
          <w:instrText xml:space="preserve"> PAGEREF _Toc45328375 \h </w:instrText>
        </w:r>
        <w:r w:rsidR="00834BB5">
          <w:rPr>
            <w:webHidden/>
          </w:rPr>
        </w:r>
        <w:r w:rsidR="00834BB5">
          <w:rPr>
            <w:webHidden/>
          </w:rPr>
          <w:fldChar w:fldCharType="separate"/>
        </w:r>
        <w:r w:rsidR="00834BB5">
          <w:rPr>
            <w:webHidden/>
          </w:rPr>
          <w:t>9</w:t>
        </w:r>
        <w:r w:rsidR="00834BB5">
          <w:rPr>
            <w:webHidden/>
          </w:rPr>
          <w:fldChar w:fldCharType="end"/>
        </w:r>
      </w:hyperlink>
    </w:p>
    <w:p w14:paraId="08C2B449" w14:textId="49EB3546" w:rsidR="00834BB5" w:rsidRPr="00061429" w:rsidRDefault="00EA4BB6">
      <w:pPr>
        <w:pStyle w:val="30"/>
        <w:rPr>
          <w:rFonts w:ascii="맑은 고딕" w:hAnsi="맑은 고딕"/>
          <w:kern w:val="2"/>
          <w:sz w:val="20"/>
          <w:szCs w:val="22"/>
          <w:lang w:eastAsia="ko-KR"/>
        </w:rPr>
      </w:pPr>
      <w:hyperlink w:anchor="_Toc45328376" w:history="1">
        <w:r w:rsidR="00834BB5" w:rsidRPr="00C94ADA">
          <w:rPr>
            <w:rStyle w:val="a3"/>
            <w:rFonts w:ascii="맑은 고딕" w:hAnsi="맑은 고딕" w:cs="맑은 고딕"/>
            <w:lang w:eastAsia="ko-KR"/>
          </w:rPr>
          <w:t>3.1.5</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H-FR-5: </w:t>
        </w:r>
        <w:r w:rsidR="00834BB5" w:rsidRPr="00C94ADA">
          <w:rPr>
            <w:rStyle w:val="a3"/>
            <w:rFonts w:ascii="순천향체" w:eastAsia="순천향체" w:hAnsi="순천향체" w:cs="Arial"/>
            <w:lang w:eastAsia="ko-KR"/>
          </w:rPr>
          <w:t>무게 센서가 냉장고 내부에 있는 각 칸의 음식 통의 무게를 인식해야 한다.</w:t>
        </w:r>
        <w:r w:rsidR="00834BB5">
          <w:rPr>
            <w:webHidden/>
          </w:rPr>
          <w:tab/>
        </w:r>
        <w:r w:rsidR="00834BB5">
          <w:rPr>
            <w:webHidden/>
          </w:rPr>
          <w:fldChar w:fldCharType="begin"/>
        </w:r>
        <w:r w:rsidR="00834BB5">
          <w:rPr>
            <w:webHidden/>
          </w:rPr>
          <w:instrText xml:space="preserve"> PAGEREF _Toc45328376 \h </w:instrText>
        </w:r>
        <w:r w:rsidR="00834BB5">
          <w:rPr>
            <w:webHidden/>
          </w:rPr>
        </w:r>
        <w:r w:rsidR="00834BB5">
          <w:rPr>
            <w:webHidden/>
          </w:rPr>
          <w:fldChar w:fldCharType="separate"/>
        </w:r>
        <w:r w:rsidR="00834BB5">
          <w:rPr>
            <w:webHidden/>
          </w:rPr>
          <w:t>9</w:t>
        </w:r>
        <w:r w:rsidR="00834BB5">
          <w:rPr>
            <w:webHidden/>
          </w:rPr>
          <w:fldChar w:fldCharType="end"/>
        </w:r>
      </w:hyperlink>
    </w:p>
    <w:p w14:paraId="308AF916" w14:textId="254645DD" w:rsidR="00834BB5" w:rsidRPr="00061429" w:rsidRDefault="00EA4BB6">
      <w:pPr>
        <w:pStyle w:val="30"/>
        <w:rPr>
          <w:rFonts w:ascii="맑은 고딕" w:hAnsi="맑은 고딕"/>
          <w:kern w:val="2"/>
          <w:sz w:val="20"/>
          <w:szCs w:val="22"/>
          <w:lang w:eastAsia="ko-KR"/>
        </w:rPr>
      </w:pPr>
      <w:hyperlink w:anchor="_Toc45328377" w:history="1">
        <w:r w:rsidR="00834BB5" w:rsidRPr="00C94ADA">
          <w:rPr>
            <w:rStyle w:val="a3"/>
            <w:rFonts w:ascii="맑은 고딕" w:hAnsi="맑은 고딕" w:cs="맑은 고딕"/>
            <w:lang w:eastAsia="ko-KR"/>
          </w:rPr>
          <w:t>3.1.6</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H-FR-6: </w:t>
        </w:r>
        <w:r w:rsidR="00834BB5" w:rsidRPr="00C94ADA">
          <w:rPr>
            <w:rStyle w:val="a3"/>
            <w:rFonts w:ascii="순천향체" w:eastAsia="순천향체" w:hAnsi="순천향체" w:cs="Arial"/>
            <w:lang w:eastAsia="ko-KR"/>
          </w:rPr>
          <w:t>카메라의 위치가 냉장고보다 높아야 하고 사람의 전신 찍을 수 있어야 한다.</w:t>
        </w:r>
        <w:r w:rsidR="00834BB5">
          <w:rPr>
            <w:webHidden/>
          </w:rPr>
          <w:tab/>
        </w:r>
        <w:r w:rsidR="00834BB5">
          <w:rPr>
            <w:webHidden/>
          </w:rPr>
          <w:fldChar w:fldCharType="begin"/>
        </w:r>
        <w:r w:rsidR="00834BB5">
          <w:rPr>
            <w:webHidden/>
          </w:rPr>
          <w:instrText xml:space="preserve"> PAGEREF _Toc45328377 \h </w:instrText>
        </w:r>
        <w:r w:rsidR="00834BB5">
          <w:rPr>
            <w:webHidden/>
          </w:rPr>
        </w:r>
        <w:r w:rsidR="00834BB5">
          <w:rPr>
            <w:webHidden/>
          </w:rPr>
          <w:fldChar w:fldCharType="separate"/>
        </w:r>
        <w:r w:rsidR="00834BB5">
          <w:rPr>
            <w:webHidden/>
          </w:rPr>
          <w:t>9</w:t>
        </w:r>
        <w:r w:rsidR="00834BB5">
          <w:rPr>
            <w:webHidden/>
          </w:rPr>
          <w:fldChar w:fldCharType="end"/>
        </w:r>
      </w:hyperlink>
    </w:p>
    <w:p w14:paraId="5E828D0B" w14:textId="2FED8FA6" w:rsidR="00834BB5" w:rsidRPr="00061429" w:rsidRDefault="00EA4BB6">
      <w:pPr>
        <w:pStyle w:val="30"/>
        <w:rPr>
          <w:rFonts w:ascii="맑은 고딕" w:hAnsi="맑은 고딕"/>
          <w:kern w:val="2"/>
          <w:sz w:val="20"/>
          <w:szCs w:val="22"/>
          <w:lang w:eastAsia="ko-KR"/>
        </w:rPr>
      </w:pPr>
      <w:hyperlink w:anchor="_Toc45328378" w:history="1">
        <w:r w:rsidR="00834BB5" w:rsidRPr="00C94ADA">
          <w:rPr>
            <w:rStyle w:val="a3"/>
            <w:rFonts w:ascii="맑은 고딕" w:hAnsi="맑은 고딕" w:cs="맑은 고딕"/>
            <w:lang w:eastAsia="ko-KR"/>
          </w:rPr>
          <w:t>3.1.7</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H-FR-7: </w:t>
        </w:r>
        <w:r w:rsidR="00834BB5" w:rsidRPr="00C94ADA">
          <w:rPr>
            <w:rStyle w:val="a3"/>
            <w:rFonts w:ascii="순천향체" w:eastAsia="순천향체" w:hAnsi="순천향체" w:cs="Arial"/>
            <w:strike/>
            <w:lang w:eastAsia="ko-KR"/>
          </w:rPr>
          <w:t>경고음을 사람들이 들을 수 있게 부저 센서를 설치해야 한다.</w:t>
        </w:r>
        <w:r w:rsidR="00834BB5">
          <w:rPr>
            <w:webHidden/>
          </w:rPr>
          <w:tab/>
        </w:r>
        <w:r w:rsidR="00834BB5">
          <w:rPr>
            <w:webHidden/>
          </w:rPr>
          <w:fldChar w:fldCharType="begin"/>
        </w:r>
        <w:r w:rsidR="00834BB5">
          <w:rPr>
            <w:webHidden/>
          </w:rPr>
          <w:instrText xml:space="preserve"> PAGEREF _Toc45328378 \h </w:instrText>
        </w:r>
        <w:r w:rsidR="00834BB5">
          <w:rPr>
            <w:webHidden/>
          </w:rPr>
        </w:r>
        <w:r w:rsidR="00834BB5">
          <w:rPr>
            <w:webHidden/>
          </w:rPr>
          <w:fldChar w:fldCharType="separate"/>
        </w:r>
        <w:r w:rsidR="00834BB5">
          <w:rPr>
            <w:webHidden/>
          </w:rPr>
          <w:t>9</w:t>
        </w:r>
        <w:r w:rsidR="00834BB5">
          <w:rPr>
            <w:webHidden/>
          </w:rPr>
          <w:fldChar w:fldCharType="end"/>
        </w:r>
      </w:hyperlink>
    </w:p>
    <w:p w14:paraId="5169C6D9" w14:textId="4F039BE0" w:rsidR="00834BB5" w:rsidRPr="00061429" w:rsidRDefault="00EA4BB6">
      <w:pPr>
        <w:pStyle w:val="30"/>
        <w:rPr>
          <w:rFonts w:ascii="맑은 고딕" w:hAnsi="맑은 고딕"/>
          <w:kern w:val="2"/>
          <w:sz w:val="20"/>
          <w:szCs w:val="22"/>
          <w:lang w:eastAsia="ko-KR"/>
        </w:rPr>
      </w:pPr>
      <w:hyperlink w:anchor="_Toc45328379" w:history="1">
        <w:r w:rsidR="00834BB5" w:rsidRPr="00C94ADA">
          <w:rPr>
            <w:rStyle w:val="a3"/>
            <w:rFonts w:ascii="맑은 고딕" w:hAnsi="맑은 고딕" w:cs="맑은 고딕"/>
            <w:lang w:eastAsia="ko-KR"/>
          </w:rPr>
          <w:t>3.1.8</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최종 하드웨어 결과물</w:t>
        </w:r>
        <w:r w:rsidR="00834BB5">
          <w:rPr>
            <w:webHidden/>
          </w:rPr>
          <w:tab/>
        </w:r>
        <w:r w:rsidR="00834BB5">
          <w:rPr>
            <w:webHidden/>
          </w:rPr>
          <w:fldChar w:fldCharType="begin"/>
        </w:r>
        <w:r w:rsidR="00834BB5">
          <w:rPr>
            <w:webHidden/>
          </w:rPr>
          <w:instrText xml:space="preserve"> PAGEREF _Toc45328379 \h </w:instrText>
        </w:r>
        <w:r w:rsidR="00834BB5">
          <w:rPr>
            <w:webHidden/>
          </w:rPr>
        </w:r>
        <w:r w:rsidR="00834BB5">
          <w:rPr>
            <w:webHidden/>
          </w:rPr>
          <w:fldChar w:fldCharType="separate"/>
        </w:r>
        <w:r w:rsidR="00834BB5">
          <w:rPr>
            <w:webHidden/>
          </w:rPr>
          <w:t>10</w:t>
        </w:r>
        <w:r w:rsidR="00834BB5">
          <w:rPr>
            <w:webHidden/>
          </w:rPr>
          <w:fldChar w:fldCharType="end"/>
        </w:r>
      </w:hyperlink>
    </w:p>
    <w:p w14:paraId="61FE433A" w14:textId="4BF5DBCF" w:rsidR="00834BB5" w:rsidRPr="00061429" w:rsidRDefault="00EA4BB6">
      <w:pPr>
        <w:pStyle w:val="30"/>
        <w:rPr>
          <w:rFonts w:ascii="맑은 고딕" w:hAnsi="맑은 고딕"/>
          <w:kern w:val="2"/>
          <w:sz w:val="20"/>
          <w:szCs w:val="22"/>
          <w:lang w:eastAsia="ko-KR"/>
        </w:rPr>
      </w:pPr>
      <w:hyperlink w:anchor="_Toc45328380" w:history="1">
        <w:r w:rsidR="00834BB5" w:rsidRPr="00C94ADA">
          <w:rPr>
            <w:rStyle w:val="a3"/>
            <w:rFonts w:ascii="맑은 고딕" w:hAnsi="맑은 고딕"/>
            <w:lang w:eastAsia="ko-KR"/>
          </w:rPr>
          <w:t>3.1.9</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변경된 최종 하드웨어 결과물</w:t>
        </w:r>
        <w:r w:rsidR="00834BB5">
          <w:rPr>
            <w:webHidden/>
          </w:rPr>
          <w:tab/>
        </w:r>
        <w:r w:rsidR="00834BB5">
          <w:rPr>
            <w:webHidden/>
          </w:rPr>
          <w:fldChar w:fldCharType="begin"/>
        </w:r>
        <w:r w:rsidR="00834BB5">
          <w:rPr>
            <w:webHidden/>
          </w:rPr>
          <w:instrText xml:space="preserve"> PAGEREF _Toc45328380 \h </w:instrText>
        </w:r>
        <w:r w:rsidR="00834BB5">
          <w:rPr>
            <w:webHidden/>
          </w:rPr>
        </w:r>
        <w:r w:rsidR="00834BB5">
          <w:rPr>
            <w:webHidden/>
          </w:rPr>
          <w:fldChar w:fldCharType="separate"/>
        </w:r>
        <w:r w:rsidR="00834BB5">
          <w:rPr>
            <w:webHidden/>
          </w:rPr>
          <w:t>10</w:t>
        </w:r>
        <w:r w:rsidR="00834BB5">
          <w:rPr>
            <w:webHidden/>
          </w:rPr>
          <w:fldChar w:fldCharType="end"/>
        </w:r>
      </w:hyperlink>
    </w:p>
    <w:p w14:paraId="72660473" w14:textId="0D616F6C" w:rsidR="00834BB5" w:rsidRPr="00061429" w:rsidRDefault="00EA4BB6">
      <w:pPr>
        <w:pStyle w:val="20"/>
        <w:rPr>
          <w:rFonts w:ascii="맑은 고딕" w:hAnsi="맑은 고딕"/>
          <w:kern w:val="2"/>
          <w:sz w:val="20"/>
          <w:szCs w:val="22"/>
          <w:lang w:eastAsia="ko-KR"/>
        </w:rPr>
      </w:pPr>
      <w:hyperlink w:anchor="_Toc45328381" w:history="1">
        <w:r w:rsidR="00834BB5" w:rsidRPr="00C94ADA">
          <w:rPr>
            <w:rStyle w:val="a3"/>
            <w:rFonts w:ascii="맑은 고딕" w:hAnsi="맑은 고딕"/>
          </w:rPr>
          <w:t>3.2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소프트웨어 기능 설계</w:t>
        </w:r>
        <w:r w:rsidR="00834BB5">
          <w:rPr>
            <w:webHidden/>
          </w:rPr>
          <w:tab/>
        </w:r>
        <w:r w:rsidR="00834BB5">
          <w:rPr>
            <w:webHidden/>
          </w:rPr>
          <w:fldChar w:fldCharType="begin"/>
        </w:r>
        <w:r w:rsidR="00834BB5">
          <w:rPr>
            <w:webHidden/>
          </w:rPr>
          <w:instrText xml:space="preserve"> PAGEREF _Toc45328381 \h </w:instrText>
        </w:r>
        <w:r w:rsidR="00834BB5">
          <w:rPr>
            <w:webHidden/>
          </w:rPr>
        </w:r>
        <w:r w:rsidR="00834BB5">
          <w:rPr>
            <w:webHidden/>
          </w:rPr>
          <w:fldChar w:fldCharType="separate"/>
        </w:r>
        <w:r w:rsidR="00834BB5">
          <w:rPr>
            <w:webHidden/>
          </w:rPr>
          <w:t>10</w:t>
        </w:r>
        <w:r w:rsidR="00834BB5">
          <w:rPr>
            <w:webHidden/>
          </w:rPr>
          <w:fldChar w:fldCharType="end"/>
        </w:r>
      </w:hyperlink>
    </w:p>
    <w:p w14:paraId="4EC59DB2" w14:textId="2C614CE4" w:rsidR="00834BB5" w:rsidRPr="00061429" w:rsidRDefault="00EA4BB6">
      <w:pPr>
        <w:pStyle w:val="30"/>
        <w:rPr>
          <w:rFonts w:ascii="맑은 고딕" w:hAnsi="맑은 고딕"/>
          <w:kern w:val="2"/>
          <w:sz w:val="20"/>
          <w:szCs w:val="22"/>
          <w:lang w:eastAsia="ko-KR"/>
        </w:rPr>
      </w:pPr>
      <w:hyperlink w:anchor="_Toc45328382" w:history="1">
        <w:r w:rsidR="00834BB5" w:rsidRPr="00C94ADA">
          <w:rPr>
            <w:rStyle w:val="a3"/>
            <w:rFonts w:ascii="맑은 고딕" w:hAnsi="맑은 고딕" w:cs="맑은 고딕"/>
            <w:lang w:eastAsia="ko-KR"/>
          </w:rPr>
          <w:t>3.2.1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S-FR-1: </w:t>
        </w:r>
        <w:r w:rsidR="00834BB5" w:rsidRPr="00C94ADA">
          <w:rPr>
            <w:rStyle w:val="a3"/>
            <w:rFonts w:ascii="순천향체" w:eastAsia="순천향체" w:hAnsi="순천향체" w:cs="Arial"/>
            <w:lang w:eastAsia="ko-KR"/>
          </w:rPr>
          <w:t xml:space="preserve">냉장고의 리모컨을 통해 입력 받은 사용자의 고유 번호에 </w:t>
        </w:r>
        <w:r w:rsidR="00834BB5" w:rsidRPr="00C94ADA">
          <w:rPr>
            <w:rStyle w:val="a3"/>
            <w:rFonts w:ascii="순천향체" w:eastAsia="순천향체" w:hAnsi="순천향체" w:cs="맑은 고딕"/>
            <w:lang w:eastAsia="ko-KR"/>
          </w:rPr>
          <w:t>대해</w:t>
        </w:r>
        <w:r w:rsidR="00834BB5" w:rsidRPr="00C94ADA">
          <w:rPr>
            <w:rStyle w:val="a3"/>
            <w:rFonts w:ascii="순천향체" w:eastAsia="순천향체" w:hAnsi="순천향체" w:cs="Arial"/>
            <w:lang w:eastAsia="ko-KR"/>
          </w:rPr>
          <w:t xml:space="preserve"> 냉장고의 접근권한을 확인하고 승인 여부 판단해야 한다.</w:t>
        </w:r>
        <w:r w:rsidR="00834BB5">
          <w:rPr>
            <w:webHidden/>
          </w:rPr>
          <w:tab/>
        </w:r>
        <w:r w:rsidR="00834BB5">
          <w:rPr>
            <w:webHidden/>
          </w:rPr>
          <w:fldChar w:fldCharType="begin"/>
        </w:r>
        <w:r w:rsidR="00834BB5">
          <w:rPr>
            <w:webHidden/>
          </w:rPr>
          <w:instrText xml:space="preserve"> PAGEREF _Toc45328382 \h </w:instrText>
        </w:r>
        <w:r w:rsidR="00834BB5">
          <w:rPr>
            <w:webHidden/>
          </w:rPr>
        </w:r>
        <w:r w:rsidR="00834BB5">
          <w:rPr>
            <w:webHidden/>
          </w:rPr>
          <w:fldChar w:fldCharType="separate"/>
        </w:r>
        <w:r w:rsidR="00834BB5">
          <w:rPr>
            <w:webHidden/>
          </w:rPr>
          <w:t>10</w:t>
        </w:r>
        <w:r w:rsidR="00834BB5">
          <w:rPr>
            <w:webHidden/>
          </w:rPr>
          <w:fldChar w:fldCharType="end"/>
        </w:r>
      </w:hyperlink>
    </w:p>
    <w:p w14:paraId="0E3FA17D" w14:textId="650A83E1" w:rsidR="00834BB5" w:rsidRPr="00061429" w:rsidRDefault="00EA4BB6">
      <w:pPr>
        <w:pStyle w:val="30"/>
        <w:rPr>
          <w:rFonts w:ascii="맑은 고딕" w:hAnsi="맑은 고딕"/>
          <w:kern w:val="2"/>
          <w:sz w:val="20"/>
          <w:szCs w:val="22"/>
          <w:lang w:eastAsia="ko-KR"/>
        </w:rPr>
      </w:pPr>
      <w:hyperlink w:anchor="_Toc45328383" w:history="1">
        <w:r w:rsidR="00834BB5" w:rsidRPr="00C94ADA">
          <w:rPr>
            <w:rStyle w:val="a3"/>
            <w:rFonts w:ascii="맑은 고딕" w:hAnsi="맑은 고딕" w:cs="맑은 고딕"/>
            <w:lang w:eastAsia="ko-KR"/>
          </w:rPr>
          <w:t>3.2.2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S-FR-2: </w:t>
        </w:r>
        <w:r w:rsidR="00834BB5" w:rsidRPr="00C94ADA">
          <w:rPr>
            <w:rStyle w:val="a3"/>
            <w:rFonts w:ascii="순천향체" w:eastAsia="순천향체" w:hAnsi="순천향체" w:cs="Arial"/>
            <w:lang w:eastAsia="ko-KR"/>
          </w:rPr>
          <w:t>접근권한 승인 여부에 따라서 문 개폐 해야 한다.</w:t>
        </w:r>
        <w:r w:rsidR="00834BB5">
          <w:rPr>
            <w:webHidden/>
          </w:rPr>
          <w:tab/>
        </w:r>
        <w:r w:rsidR="00834BB5">
          <w:rPr>
            <w:webHidden/>
          </w:rPr>
          <w:fldChar w:fldCharType="begin"/>
        </w:r>
        <w:r w:rsidR="00834BB5">
          <w:rPr>
            <w:webHidden/>
          </w:rPr>
          <w:instrText xml:space="preserve"> PAGEREF _Toc45328383 \h </w:instrText>
        </w:r>
        <w:r w:rsidR="00834BB5">
          <w:rPr>
            <w:webHidden/>
          </w:rPr>
        </w:r>
        <w:r w:rsidR="00834BB5">
          <w:rPr>
            <w:webHidden/>
          </w:rPr>
          <w:fldChar w:fldCharType="separate"/>
        </w:r>
        <w:r w:rsidR="00834BB5">
          <w:rPr>
            <w:webHidden/>
          </w:rPr>
          <w:t>11</w:t>
        </w:r>
        <w:r w:rsidR="00834BB5">
          <w:rPr>
            <w:webHidden/>
          </w:rPr>
          <w:fldChar w:fldCharType="end"/>
        </w:r>
      </w:hyperlink>
    </w:p>
    <w:p w14:paraId="3A22FA7F" w14:textId="6211A288" w:rsidR="00834BB5" w:rsidRPr="00061429" w:rsidRDefault="00EA4BB6">
      <w:pPr>
        <w:pStyle w:val="30"/>
        <w:rPr>
          <w:rFonts w:ascii="맑은 고딕" w:hAnsi="맑은 고딕"/>
          <w:kern w:val="2"/>
          <w:sz w:val="20"/>
          <w:szCs w:val="22"/>
          <w:lang w:eastAsia="ko-KR"/>
        </w:rPr>
      </w:pPr>
      <w:hyperlink w:anchor="_Toc45328384" w:history="1">
        <w:r w:rsidR="00834BB5" w:rsidRPr="00C94ADA">
          <w:rPr>
            <w:rStyle w:val="a3"/>
            <w:rFonts w:ascii="맑은 고딕" w:hAnsi="맑은 고딕" w:cs="맑은 고딕"/>
            <w:lang w:eastAsia="ko-KR"/>
          </w:rPr>
          <w:t>3.2.3</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S-FR-3: </w:t>
        </w:r>
        <w:r w:rsidR="00834BB5" w:rsidRPr="00C94ADA">
          <w:rPr>
            <w:rStyle w:val="a3"/>
            <w:rFonts w:ascii="순천향체" w:eastAsia="순천향체" w:hAnsi="순천향체"/>
            <w:lang w:eastAsia="ko-KR"/>
          </w:rPr>
          <w:t>사용자가 냉장고 이용 시 (즉, 문 열림 판단 시) 지속적인 무게 센서의 값 변화를 인식하여 모든 음식 통의 존재와 상태를 확인해야 한다.</w:t>
        </w:r>
        <w:r w:rsidR="00834BB5">
          <w:rPr>
            <w:webHidden/>
          </w:rPr>
          <w:tab/>
        </w:r>
        <w:r w:rsidR="00834BB5">
          <w:rPr>
            <w:webHidden/>
          </w:rPr>
          <w:fldChar w:fldCharType="begin"/>
        </w:r>
        <w:r w:rsidR="00834BB5">
          <w:rPr>
            <w:webHidden/>
          </w:rPr>
          <w:instrText xml:space="preserve"> PAGEREF _Toc45328384 \h </w:instrText>
        </w:r>
        <w:r w:rsidR="00834BB5">
          <w:rPr>
            <w:webHidden/>
          </w:rPr>
        </w:r>
        <w:r w:rsidR="00834BB5">
          <w:rPr>
            <w:webHidden/>
          </w:rPr>
          <w:fldChar w:fldCharType="separate"/>
        </w:r>
        <w:r w:rsidR="00834BB5">
          <w:rPr>
            <w:webHidden/>
          </w:rPr>
          <w:t>12</w:t>
        </w:r>
        <w:r w:rsidR="00834BB5">
          <w:rPr>
            <w:webHidden/>
          </w:rPr>
          <w:fldChar w:fldCharType="end"/>
        </w:r>
      </w:hyperlink>
    </w:p>
    <w:p w14:paraId="6AF0BBEA" w14:textId="1FBF49E9" w:rsidR="00834BB5" w:rsidRPr="00061429" w:rsidRDefault="00EA4BB6">
      <w:pPr>
        <w:pStyle w:val="30"/>
        <w:rPr>
          <w:rFonts w:ascii="맑은 고딕" w:hAnsi="맑은 고딕"/>
          <w:kern w:val="2"/>
          <w:sz w:val="20"/>
          <w:szCs w:val="22"/>
          <w:lang w:eastAsia="ko-KR"/>
        </w:rPr>
      </w:pPr>
      <w:hyperlink w:anchor="_Toc45328385" w:history="1">
        <w:r w:rsidR="00834BB5" w:rsidRPr="00C94ADA">
          <w:rPr>
            <w:rStyle w:val="a3"/>
            <w:rFonts w:ascii="맑은 고딕" w:hAnsi="맑은 고딕" w:cs="맑은 고딕"/>
            <w:lang w:eastAsia="ko-KR"/>
          </w:rPr>
          <w:t>3.2.4</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 xml:space="preserve">S-FR-4: </w:t>
        </w:r>
        <w:r w:rsidR="00834BB5" w:rsidRPr="00C94ADA">
          <w:rPr>
            <w:rStyle w:val="a3"/>
            <w:rFonts w:ascii="순천향체" w:eastAsia="순천향체" w:hAnsi="순천향체" w:cs="Arial"/>
            <w:lang w:eastAsia="ko-KR"/>
          </w:rPr>
          <w:t>사용자가 냉장고 이용 시 (즉, 문 열림 판단 시) 무게 센서를 통해 총 음식 통의 무게 값 변화 시 RFID 태그 인식 필요하다는 LCD 알림을 한다.</w:t>
        </w:r>
        <w:r w:rsidR="00834BB5">
          <w:rPr>
            <w:webHidden/>
          </w:rPr>
          <w:tab/>
        </w:r>
        <w:r w:rsidR="00834BB5">
          <w:rPr>
            <w:webHidden/>
          </w:rPr>
          <w:fldChar w:fldCharType="begin"/>
        </w:r>
        <w:r w:rsidR="00834BB5">
          <w:rPr>
            <w:webHidden/>
          </w:rPr>
          <w:instrText xml:space="preserve"> PAGEREF _Toc45328385 \h </w:instrText>
        </w:r>
        <w:r w:rsidR="00834BB5">
          <w:rPr>
            <w:webHidden/>
          </w:rPr>
        </w:r>
        <w:r w:rsidR="00834BB5">
          <w:rPr>
            <w:webHidden/>
          </w:rPr>
          <w:fldChar w:fldCharType="separate"/>
        </w:r>
        <w:r w:rsidR="00834BB5">
          <w:rPr>
            <w:webHidden/>
          </w:rPr>
          <w:t>12</w:t>
        </w:r>
        <w:r w:rsidR="00834BB5">
          <w:rPr>
            <w:webHidden/>
          </w:rPr>
          <w:fldChar w:fldCharType="end"/>
        </w:r>
      </w:hyperlink>
    </w:p>
    <w:p w14:paraId="306601C9" w14:textId="01938188" w:rsidR="00834BB5" w:rsidRPr="00061429" w:rsidRDefault="00EA4BB6">
      <w:pPr>
        <w:pStyle w:val="30"/>
        <w:rPr>
          <w:rFonts w:ascii="맑은 고딕" w:hAnsi="맑은 고딕"/>
          <w:kern w:val="2"/>
          <w:sz w:val="20"/>
          <w:szCs w:val="22"/>
          <w:lang w:eastAsia="ko-KR"/>
        </w:rPr>
      </w:pPr>
      <w:hyperlink w:anchor="_Toc45328386" w:history="1">
        <w:r w:rsidR="00834BB5" w:rsidRPr="00C94ADA">
          <w:rPr>
            <w:rStyle w:val="a3"/>
            <w:rFonts w:ascii="맑은 고딕" w:hAnsi="맑은 고딕" w:cs="맑은 고딕"/>
            <w:lang w:eastAsia="ko-KR"/>
          </w:rPr>
          <w:t>3.2.5</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S-FR-5:</w:t>
        </w:r>
        <w:r w:rsidR="00834BB5" w:rsidRPr="00C94ADA">
          <w:rPr>
            <w:rStyle w:val="a3"/>
            <w:rFonts w:ascii="순천향체" w:eastAsia="순천향체" w:hAnsi="순천향체"/>
            <w:lang w:eastAsia="ko-KR"/>
          </w:rPr>
          <w:t xml:space="preserve"> 사용자가 음식 통의 소유자 권한이 있을 경우 RFID 태그 등록/제거 한다.</w:t>
        </w:r>
        <w:r w:rsidR="00834BB5">
          <w:rPr>
            <w:webHidden/>
          </w:rPr>
          <w:tab/>
        </w:r>
        <w:r w:rsidR="00834BB5">
          <w:rPr>
            <w:webHidden/>
          </w:rPr>
          <w:fldChar w:fldCharType="begin"/>
        </w:r>
        <w:r w:rsidR="00834BB5">
          <w:rPr>
            <w:webHidden/>
          </w:rPr>
          <w:instrText xml:space="preserve"> PAGEREF _Toc45328386 \h </w:instrText>
        </w:r>
        <w:r w:rsidR="00834BB5">
          <w:rPr>
            <w:webHidden/>
          </w:rPr>
        </w:r>
        <w:r w:rsidR="00834BB5">
          <w:rPr>
            <w:webHidden/>
          </w:rPr>
          <w:fldChar w:fldCharType="separate"/>
        </w:r>
        <w:r w:rsidR="00834BB5">
          <w:rPr>
            <w:webHidden/>
          </w:rPr>
          <w:t>13</w:t>
        </w:r>
        <w:r w:rsidR="00834BB5">
          <w:rPr>
            <w:webHidden/>
          </w:rPr>
          <w:fldChar w:fldCharType="end"/>
        </w:r>
      </w:hyperlink>
    </w:p>
    <w:p w14:paraId="545F4693" w14:textId="58724FD8" w:rsidR="00834BB5" w:rsidRPr="00061429" w:rsidRDefault="00EA4BB6">
      <w:pPr>
        <w:pStyle w:val="30"/>
        <w:rPr>
          <w:rFonts w:ascii="맑은 고딕" w:hAnsi="맑은 고딕"/>
          <w:kern w:val="2"/>
          <w:sz w:val="20"/>
          <w:szCs w:val="22"/>
          <w:lang w:eastAsia="ko-KR"/>
        </w:rPr>
      </w:pPr>
      <w:hyperlink w:anchor="_Toc45328387" w:history="1">
        <w:r w:rsidR="00834BB5" w:rsidRPr="00C94ADA">
          <w:rPr>
            <w:rStyle w:val="a3"/>
            <w:rFonts w:ascii="맑은 고딕" w:hAnsi="맑은 고딕" w:cs="맑은 고딕"/>
            <w:lang w:eastAsia="ko-KR"/>
          </w:rPr>
          <w:t>3.2.6</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S-FR-6:</w:t>
        </w:r>
        <w:r w:rsidR="00834BB5" w:rsidRPr="00C94ADA">
          <w:rPr>
            <w:rStyle w:val="a3"/>
            <w:rFonts w:ascii="순천향체" w:eastAsia="순천향체" w:hAnsi="순천향체" w:cs="Arial"/>
            <w:lang w:eastAsia="ko-KR"/>
          </w:rPr>
          <w:t xml:space="preserve"> 음식 통 도난 판단 시 LCD경고 표시, 사진 촬영하여 관리자의 웹페이지와 도난 한 사용자의 어플리케이션에 전송 및 경고한다.</w:t>
        </w:r>
        <w:r w:rsidR="00834BB5">
          <w:rPr>
            <w:webHidden/>
          </w:rPr>
          <w:tab/>
        </w:r>
        <w:r w:rsidR="00834BB5">
          <w:rPr>
            <w:webHidden/>
          </w:rPr>
          <w:fldChar w:fldCharType="begin"/>
        </w:r>
        <w:r w:rsidR="00834BB5">
          <w:rPr>
            <w:webHidden/>
          </w:rPr>
          <w:instrText xml:space="preserve"> PAGEREF _Toc45328387 \h </w:instrText>
        </w:r>
        <w:r w:rsidR="00834BB5">
          <w:rPr>
            <w:webHidden/>
          </w:rPr>
        </w:r>
        <w:r w:rsidR="00834BB5">
          <w:rPr>
            <w:webHidden/>
          </w:rPr>
          <w:fldChar w:fldCharType="separate"/>
        </w:r>
        <w:r w:rsidR="00834BB5">
          <w:rPr>
            <w:webHidden/>
          </w:rPr>
          <w:t>13</w:t>
        </w:r>
        <w:r w:rsidR="00834BB5">
          <w:rPr>
            <w:webHidden/>
          </w:rPr>
          <w:fldChar w:fldCharType="end"/>
        </w:r>
      </w:hyperlink>
    </w:p>
    <w:p w14:paraId="662344F9" w14:textId="2436A2E1" w:rsidR="00834BB5" w:rsidRPr="00061429" w:rsidRDefault="00EA4BB6">
      <w:pPr>
        <w:pStyle w:val="30"/>
        <w:rPr>
          <w:rFonts w:ascii="맑은 고딕" w:hAnsi="맑은 고딕"/>
          <w:kern w:val="2"/>
          <w:sz w:val="20"/>
          <w:szCs w:val="22"/>
          <w:lang w:eastAsia="ko-KR"/>
        </w:rPr>
      </w:pPr>
      <w:hyperlink w:anchor="_Toc45328388" w:history="1">
        <w:r w:rsidR="00834BB5" w:rsidRPr="00C94ADA">
          <w:rPr>
            <w:rStyle w:val="a3"/>
            <w:rFonts w:ascii="맑은 고딕" w:hAnsi="맑은 고딕" w:cs="맑은 고딕"/>
            <w:lang w:eastAsia="ko-KR"/>
          </w:rPr>
          <w:t>3.2.7</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S-FR-7:</w:t>
        </w:r>
        <w:r w:rsidR="00834BB5" w:rsidRPr="00C94ADA">
          <w:rPr>
            <w:rStyle w:val="a3"/>
            <w:rFonts w:ascii="순천향체" w:eastAsia="순천향체" w:hAnsi="순천향체" w:cs="Arial"/>
            <w:lang w:eastAsia="ko-KR"/>
          </w:rPr>
          <w:t xml:space="preserve"> </w:t>
        </w:r>
        <w:r w:rsidR="00834BB5" w:rsidRPr="00C94ADA">
          <w:rPr>
            <w:rStyle w:val="a3"/>
            <w:rFonts w:ascii="순천향체" w:eastAsia="순천향체" w:hAnsi="순천향체" w:cs="맑은 고딕"/>
            <w:lang w:eastAsia="ko-KR"/>
          </w:rPr>
          <w:t>등록된 RFID태그는 사용자가 어플리케이션에서 조회할 수 있어야 한다.</w:t>
        </w:r>
        <w:r w:rsidR="00834BB5">
          <w:rPr>
            <w:webHidden/>
          </w:rPr>
          <w:tab/>
        </w:r>
        <w:r w:rsidR="00834BB5">
          <w:rPr>
            <w:webHidden/>
          </w:rPr>
          <w:fldChar w:fldCharType="begin"/>
        </w:r>
        <w:r w:rsidR="00834BB5">
          <w:rPr>
            <w:webHidden/>
          </w:rPr>
          <w:instrText xml:space="preserve"> PAGEREF _Toc45328388 \h </w:instrText>
        </w:r>
        <w:r w:rsidR="00834BB5">
          <w:rPr>
            <w:webHidden/>
          </w:rPr>
        </w:r>
        <w:r w:rsidR="00834BB5">
          <w:rPr>
            <w:webHidden/>
          </w:rPr>
          <w:fldChar w:fldCharType="separate"/>
        </w:r>
        <w:r w:rsidR="00834BB5">
          <w:rPr>
            <w:webHidden/>
          </w:rPr>
          <w:t>14</w:t>
        </w:r>
        <w:r w:rsidR="00834BB5">
          <w:rPr>
            <w:webHidden/>
          </w:rPr>
          <w:fldChar w:fldCharType="end"/>
        </w:r>
      </w:hyperlink>
    </w:p>
    <w:p w14:paraId="721A00E9" w14:textId="13D12B93" w:rsidR="00834BB5" w:rsidRPr="00061429" w:rsidRDefault="00EA4BB6">
      <w:pPr>
        <w:pStyle w:val="30"/>
        <w:rPr>
          <w:rFonts w:ascii="맑은 고딕" w:hAnsi="맑은 고딕"/>
          <w:kern w:val="2"/>
          <w:sz w:val="20"/>
          <w:szCs w:val="22"/>
          <w:lang w:eastAsia="ko-KR"/>
        </w:rPr>
      </w:pPr>
      <w:hyperlink w:anchor="_Toc45328389" w:history="1">
        <w:r w:rsidR="00834BB5" w:rsidRPr="00C94ADA">
          <w:rPr>
            <w:rStyle w:val="a3"/>
            <w:rFonts w:ascii="맑은 고딕" w:hAnsi="맑은 고딕" w:cs="맑은 고딕"/>
            <w:lang w:eastAsia="ko-KR"/>
          </w:rPr>
          <w:t>3.2.8</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최종 소프트웨어 구성도</w:t>
        </w:r>
        <w:r w:rsidR="00834BB5">
          <w:rPr>
            <w:webHidden/>
          </w:rPr>
          <w:tab/>
        </w:r>
        <w:r w:rsidR="00834BB5">
          <w:rPr>
            <w:webHidden/>
          </w:rPr>
          <w:fldChar w:fldCharType="begin"/>
        </w:r>
        <w:r w:rsidR="00834BB5">
          <w:rPr>
            <w:webHidden/>
          </w:rPr>
          <w:instrText xml:space="preserve"> PAGEREF _Toc45328389 \h </w:instrText>
        </w:r>
        <w:r w:rsidR="00834BB5">
          <w:rPr>
            <w:webHidden/>
          </w:rPr>
        </w:r>
        <w:r w:rsidR="00834BB5">
          <w:rPr>
            <w:webHidden/>
          </w:rPr>
          <w:fldChar w:fldCharType="separate"/>
        </w:r>
        <w:r w:rsidR="00834BB5">
          <w:rPr>
            <w:webHidden/>
          </w:rPr>
          <w:t>15</w:t>
        </w:r>
        <w:r w:rsidR="00834BB5">
          <w:rPr>
            <w:webHidden/>
          </w:rPr>
          <w:fldChar w:fldCharType="end"/>
        </w:r>
      </w:hyperlink>
    </w:p>
    <w:p w14:paraId="6AA1DF88" w14:textId="1B023EDD" w:rsidR="00834BB5" w:rsidRPr="00061429" w:rsidRDefault="00EA4BB6">
      <w:pPr>
        <w:pStyle w:val="30"/>
        <w:rPr>
          <w:rFonts w:ascii="맑은 고딕" w:hAnsi="맑은 고딕"/>
          <w:kern w:val="2"/>
          <w:sz w:val="20"/>
          <w:szCs w:val="22"/>
          <w:lang w:eastAsia="ko-KR"/>
        </w:rPr>
      </w:pPr>
      <w:hyperlink w:anchor="_Toc45328390" w:history="1">
        <w:r w:rsidR="00834BB5" w:rsidRPr="00C94ADA">
          <w:rPr>
            <w:rStyle w:val="a3"/>
            <w:rFonts w:ascii="맑은 고딕" w:hAnsi="맑은 고딕" w:cs="맑은 고딕"/>
            <w:lang w:eastAsia="ko-KR"/>
          </w:rPr>
          <w:t>3.2.9</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변경된 최종 소프트웨어 구성도</w:t>
        </w:r>
        <w:r w:rsidR="00834BB5">
          <w:rPr>
            <w:webHidden/>
          </w:rPr>
          <w:tab/>
        </w:r>
        <w:r w:rsidR="00834BB5">
          <w:rPr>
            <w:webHidden/>
          </w:rPr>
          <w:fldChar w:fldCharType="begin"/>
        </w:r>
        <w:r w:rsidR="00834BB5">
          <w:rPr>
            <w:webHidden/>
          </w:rPr>
          <w:instrText xml:space="preserve"> PAGEREF _Toc45328390 \h </w:instrText>
        </w:r>
        <w:r w:rsidR="00834BB5">
          <w:rPr>
            <w:webHidden/>
          </w:rPr>
        </w:r>
        <w:r w:rsidR="00834BB5">
          <w:rPr>
            <w:webHidden/>
          </w:rPr>
          <w:fldChar w:fldCharType="separate"/>
        </w:r>
        <w:r w:rsidR="00834BB5">
          <w:rPr>
            <w:webHidden/>
          </w:rPr>
          <w:t>15</w:t>
        </w:r>
        <w:r w:rsidR="00834BB5">
          <w:rPr>
            <w:webHidden/>
          </w:rPr>
          <w:fldChar w:fldCharType="end"/>
        </w:r>
      </w:hyperlink>
    </w:p>
    <w:p w14:paraId="5F094C08" w14:textId="653EF0BE" w:rsidR="00834BB5" w:rsidRPr="00061429" w:rsidRDefault="00EA4BB6">
      <w:pPr>
        <w:pStyle w:val="10"/>
        <w:rPr>
          <w:rFonts w:ascii="맑은 고딕" w:hAnsi="맑은 고딕"/>
          <w:b w:val="0"/>
          <w:bCs w:val="0"/>
          <w:caps w:val="0"/>
          <w:kern w:val="2"/>
          <w:sz w:val="20"/>
          <w:szCs w:val="22"/>
          <w:lang w:eastAsia="ko-KR"/>
        </w:rPr>
      </w:pPr>
      <w:hyperlink w:anchor="_Toc45328391" w:history="1">
        <w:r w:rsidR="00834BB5" w:rsidRPr="00C94ADA">
          <w:rPr>
            <w:rStyle w:val="a3"/>
          </w:rPr>
          <w:t>4.</w:t>
        </w:r>
        <w:r w:rsidR="00834BB5" w:rsidRPr="00061429">
          <w:rPr>
            <w:rFonts w:ascii="맑은 고딕" w:hAnsi="맑은 고딕"/>
            <w:b w:val="0"/>
            <w:bCs w:val="0"/>
            <w:caps w:val="0"/>
            <w:kern w:val="2"/>
            <w:sz w:val="20"/>
            <w:szCs w:val="22"/>
            <w:lang w:eastAsia="ko-KR"/>
          </w:rPr>
          <w:tab/>
        </w:r>
        <w:r w:rsidR="00834BB5" w:rsidRPr="00C94ADA">
          <w:rPr>
            <w:rStyle w:val="a3"/>
          </w:rPr>
          <w:t>테스트</w:t>
        </w:r>
        <w:r w:rsidR="00834BB5">
          <w:rPr>
            <w:webHidden/>
          </w:rPr>
          <w:tab/>
        </w:r>
        <w:r w:rsidR="00834BB5">
          <w:rPr>
            <w:webHidden/>
          </w:rPr>
          <w:fldChar w:fldCharType="begin"/>
        </w:r>
        <w:r w:rsidR="00834BB5">
          <w:rPr>
            <w:webHidden/>
          </w:rPr>
          <w:instrText xml:space="preserve"> PAGEREF _Toc45328391 \h </w:instrText>
        </w:r>
        <w:r w:rsidR="00834BB5">
          <w:rPr>
            <w:webHidden/>
          </w:rPr>
        </w:r>
        <w:r w:rsidR="00834BB5">
          <w:rPr>
            <w:webHidden/>
          </w:rPr>
          <w:fldChar w:fldCharType="separate"/>
        </w:r>
        <w:r w:rsidR="00834BB5">
          <w:rPr>
            <w:webHidden/>
          </w:rPr>
          <w:t>16</w:t>
        </w:r>
        <w:r w:rsidR="00834BB5">
          <w:rPr>
            <w:webHidden/>
          </w:rPr>
          <w:fldChar w:fldCharType="end"/>
        </w:r>
      </w:hyperlink>
    </w:p>
    <w:p w14:paraId="02B6B0C4" w14:textId="5249522B" w:rsidR="00834BB5" w:rsidRPr="00061429" w:rsidRDefault="00EA4BB6">
      <w:pPr>
        <w:pStyle w:val="20"/>
        <w:rPr>
          <w:rFonts w:ascii="맑은 고딕" w:hAnsi="맑은 고딕"/>
          <w:kern w:val="2"/>
          <w:sz w:val="20"/>
          <w:szCs w:val="22"/>
          <w:lang w:eastAsia="ko-KR"/>
        </w:rPr>
      </w:pPr>
      <w:hyperlink w:anchor="_Toc45328392" w:history="1">
        <w:r w:rsidR="00834BB5" w:rsidRPr="00C94ADA">
          <w:rPr>
            <w:rStyle w:val="a3"/>
            <w:rFonts w:ascii="맑은 고딕" w:hAnsi="맑은 고딕"/>
            <w:lang w:eastAsia="ko-KR"/>
          </w:rPr>
          <w:t>4.1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기능 테스트</w:t>
        </w:r>
        <w:r w:rsidR="00834BB5">
          <w:rPr>
            <w:webHidden/>
          </w:rPr>
          <w:tab/>
        </w:r>
        <w:r w:rsidR="00834BB5">
          <w:rPr>
            <w:webHidden/>
          </w:rPr>
          <w:fldChar w:fldCharType="begin"/>
        </w:r>
        <w:r w:rsidR="00834BB5">
          <w:rPr>
            <w:webHidden/>
          </w:rPr>
          <w:instrText xml:space="preserve"> PAGEREF _Toc45328392 \h </w:instrText>
        </w:r>
        <w:r w:rsidR="00834BB5">
          <w:rPr>
            <w:webHidden/>
          </w:rPr>
        </w:r>
        <w:r w:rsidR="00834BB5">
          <w:rPr>
            <w:webHidden/>
          </w:rPr>
          <w:fldChar w:fldCharType="separate"/>
        </w:r>
        <w:r w:rsidR="00834BB5">
          <w:rPr>
            <w:webHidden/>
          </w:rPr>
          <w:t>16</w:t>
        </w:r>
        <w:r w:rsidR="00834BB5">
          <w:rPr>
            <w:webHidden/>
          </w:rPr>
          <w:fldChar w:fldCharType="end"/>
        </w:r>
      </w:hyperlink>
    </w:p>
    <w:p w14:paraId="35A80B39" w14:textId="002D83C6" w:rsidR="00834BB5" w:rsidRPr="00061429" w:rsidRDefault="00EA4BB6">
      <w:pPr>
        <w:pStyle w:val="30"/>
        <w:rPr>
          <w:rFonts w:ascii="맑은 고딕" w:hAnsi="맑은 고딕"/>
          <w:kern w:val="2"/>
          <w:sz w:val="20"/>
          <w:szCs w:val="22"/>
          <w:lang w:eastAsia="ko-KR"/>
        </w:rPr>
      </w:pPr>
      <w:hyperlink w:anchor="_Toc45328393" w:history="1">
        <w:r w:rsidR="00834BB5" w:rsidRPr="00C94ADA">
          <w:rPr>
            <w:rStyle w:val="a3"/>
            <w:rFonts w:ascii="맑은 고딕" w:hAnsi="맑은 고딕"/>
            <w:lang w:eastAsia="ko-KR"/>
          </w:rPr>
          <w:t>4.1.1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테스트</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주의사항</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및</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기타</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고려사항</w:t>
        </w:r>
        <w:r w:rsidR="00834BB5">
          <w:rPr>
            <w:webHidden/>
          </w:rPr>
          <w:tab/>
        </w:r>
        <w:r w:rsidR="00834BB5">
          <w:rPr>
            <w:webHidden/>
          </w:rPr>
          <w:fldChar w:fldCharType="begin"/>
        </w:r>
        <w:r w:rsidR="00834BB5">
          <w:rPr>
            <w:webHidden/>
          </w:rPr>
          <w:instrText xml:space="preserve"> PAGEREF _Toc45328393 \h </w:instrText>
        </w:r>
        <w:r w:rsidR="00834BB5">
          <w:rPr>
            <w:webHidden/>
          </w:rPr>
        </w:r>
        <w:r w:rsidR="00834BB5">
          <w:rPr>
            <w:webHidden/>
          </w:rPr>
          <w:fldChar w:fldCharType="separate"/>
        </w:r>
        <w:r w:rsidR="00834BB5">
          <w:rPr>
            <w:webHidden/>
          </w:rPr>
          <w:t>16</w:t>
        </w:r>
        <w:r w:rsidR="00834BB5">
          <w:rPr>
            <w:webHidden/>
          </w:rPr>
          <w:fldChar w:fldCharType="end"/>
        </w:r>
      </w:hyperlink>
    </w:p>
    <w:p w14:paraId="0AC35025" w14:textId="61462E3B" w:rsidR="00834BB5" w:rsidRPr="00061429" w:rsidRDefault="00EA4BB6">
      <w:pPr>
        <w:pStyle w:val="30"/>
        <w:rPr>
          <w:rFonts w:ascii="맑은 고딕" w:hAnsi="맑은 고딕"/>
          <w:kern w:val="2"/>
          <w:sz w:val="20"/>
          <w:szCs w:val="22"/>
          <w:lang w:eastAsia="ko-KR"/>
        </w:rPr>
      </w:pPr>
      <w:hyperlink w:anchor="_Toc45328394" w:history="1">
        <w:r w:rsidR="00834BB5" w:rsidRPr="00C94ADA">
          <w:rPr>
            <w:rStyle w:val="a3"/>
            <w:rFonts w:ascii="맑은 고딕" w:hAnsi="맑은 고딕"/>
          </w:rPr>
          <w:t>4.1.2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테스트</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케이스</w:t>
        </w:r>
        <w:r w:rsidR="00834BB5">
          <w:rPr>
            <w:webHidden/>
          </w:rPr>
          <w:tab/>
        </w:r>
        <w:r w:rsidR="00834BB5">
          <w:rPr>
            <w:webHidden/>
          </w:rPr>
          <w:fldChar w:fldCharType="begin"/>
        </w:r>
        <w:r w:rsidR="00834BB5">
          <w:rPr>
            <w:webHidden/>
          </w:rPr>
          <w:instrText xml:space="preserve"> PAGEREF _Toc45328394 \h </w:instrText>
        </w:r>
        <w:r w:rsidR="00834BB5">
          <w:rPr>
            <w:webHidden/>
          </w:rPr>
        </w:r>
        <w:r w:rsidR="00834BB5">
          <w:rPr>
            <w:webHidden/>
          </w:rPr>
          <w:fldChar w:fldCharType="separate"/>
        </w:r>
        <w:r w:rsidR="00834BB5">
          <w:rPr>
            <w:webHidden/>
          </w:rPr>
          <w:t>16</w:t>
        </w:r>
        <w:r w:rsidR="00834BB5">
          <w:rPr>
            <w:webHidden/>
          </w:rPr>
          <w:fldChar w:fldCharType="end"/>
        </w:r>
      </w:hyperlink>
    </w:p>
    <w:p w14:paraId="01E65C09" w14:textId="690A1799" w:rsidR="00834BB5" w:rsidRPr="00061429" w:rsidRDefault="00EA4BB6">
      <w:pPr>
        <w:pStyle w:val="20"/>
        <w:rPr>
          <w:rFonts w:ascii="맑은 고딕" w:hAnsi="맑은 고딕"/>
          <w:kern w:val="2"/>
          <w:sz w:val="20"/>
          <w:szCs w:val="22"/>
          <w:lang w:eastAsia="ko-KR"/>
        </w:rPr>
      </w:pPr>
      <w:hyperlink w:anchor="_Toc45328395" w:history="1">
        <w:r w:rsidR="00834BB5" w:rsidRPr="00C94ADA">
          <w:rPr>
            <w:rStyle w:val="a3"/>
            <w:rFonts w:ascii="맑은 고딕" w:hAnsi="맑은 고딕"/>
            <w:lang w:eastAsia="ko-KR"/>
          </w:rPr>
          <w:t>4.2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시스템</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테스트</w:t>
        </w:r>
        <w:r w:rsidR="00834BB5">
          <w:rPr>
            <w:webHidden/>
          </w:rPr>
          <w:tab/>
        </w:r>
        <w:r w:rsidR="00834BB5">
          <w:rPr>
            <w:webHidden/>
          </w:rPr>
          <w:fldChar w:fldCharType="begin"/>
        </w:r>
        <w:r w:rsidR="00834BB5">
          <w:rPr>
            <w:webHidden/>
          </w:rPr>
          <w:instrText xml:space="preserve"> PAGEREF _Toc45328395 \h </w:instrText>
        </w:r>
        <w:r w:rsidR="00834BB5">
          <w:rPr>
            <w:webHidden/>
          </w:rPr>
        </w:r>
        <w:r w:rsidR="00834BB5">
          <w:rPr>
            <w:webHidden/>
          </w:rPr>
          <w:fldChar w:fldCharType="separate"/>
        </w:r>
        <w:r w:rsidR="00834BB5">
          <w:rPr>
            <w:webHidden/>
          </w:rPr>
          <w:t>17</w:t>
        </w:r>
        <w:r w:rsidR="00834BB5">
          <w:rPr>
            <w:webHidden/>
          </w:rPr>
          <w:fldChar w:fldCharType="end"/>
        </w:r>
      </w:hyperlink>
    </w:p>
    <w:p w14:paraId="7D656868" w14:textId="1910D1A5" w:rsidR="00834BB5" w:rsidRPr="00061429" w:rsidRDefault="00EA4BB6">
      <w:pPr>
        <w:pStyle w:val="30"/>
        <w:rPr>
          <w:rFonts w:ascii="맑은 고딕" w:hAnsi="맑은 고딕"/>
          <w:kern w:val="2"/>
          <w:sz w:val="20"/>
          <w:szCs w:val="22"/>
          <w:lang w:eastAsia="ko-KR"/>
        </w:rPr>
      </w:pPr>
      <w:hyperlink w:anchor="_Toc45328396" w:history="1">
        <w:r w:rsidR="00834BB5" w:rsidRPr="00C94ADA">
          <w:rPr>
            <w:rStyle w:val="a3"/>
            <w:rFonts w:ascii="맑은 고딕" w:hAnsi="맑은 고딕"/>
            <w:lang w:eastAsia="ko-KR"/>
          </w:rPr>
          <w:t>4.2.1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테스트</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주의사항</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및</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고려사항</w:t>
        </w:r>
        <w:r w:rsidR="00834BB5">
          <w:rPr>
            <w:webHidden/>
          </w:rPr>
          <w:tab/>
        </w:r>
        <w:r w:rsidR="00834BB5">
          <w:rPr>
            <w:webHidden/>
          </w:rPr>
          <w:fldChar w:fldCharType="begin"/>
        </w:r>
        <w:r w:rsidR="00834BB5">
          <w:rPr>
            <w:webHidden/>
          </w:rPr>
          <w:instrText xml:space="preserve"> PAGEREF _Toc45328396 \h </w:instrText>
        </w:r>
        <w:r w:rsidR="00834BB5">
          <w:rPr>
            <w:webHidden/>
          </w:rPr>
        </w:r>
        <w:r w:rsidR="00834BB5">
          <w:rPr>
            <w:webHidden/>
          </w:rPr>
          <w:fldChar w:fldCharType="separate"/>
        </w:r>
        <w:r w:rsidR="00834BB5">
          <w:rPr>
            <w:webHidden/>
          </w:rPr>
          <w:t>17</w:t>
        </w:r>
        <w:r w:rsidR="00834BB5">
          <w:rPr>
            <w:webHidden/>
          </w:rPr>
          <w:fldChar w:fldCharType="end"/>
        </w:r>
      </w:hyperlink>
    </w:p>
    <w:p w14:paraId="36636541" w14:textId="21D1C05D" w:rsidR="00834BB5" w:rsidRPr="00061429" w:rsidRDefault="00EA4BB6">
      <w:pPr>
        <w:pStyle w:val="30"/>
        <w:rPr>
          <w:rFonts w:ascii="맑은 고딕" w:hAnsi="맑은 고딕"/>
          <w:kern w:val="2"/>
          <w:sz w:val="20"/>
          <w:szCs w:val="22"/>
          <w:lang w:eastAsia="ko-KR"/>
        </w:rPr>
      </w:pPr>
      <w:hyperlink w:anchor="_Toc45328397" w:history="1">
        <w:r w:rsidR="00834BB5" w:rsidRPr="00C94ADA">
          <w:rPr>
            <w:rStyle w:val="a3"/>
            <w:rFonts w:ascii="맑은 고딕" w:hAnsi="맑은 고딕"/>
            <w:lang w:eastAsia="ko-KR"/>
          </w:rPr>
          <w:t>4.2.2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cs="맑은 고딕"/>
            <w:lang w:eastAsia="ko-KR"/>
          </w:rPr>
          <w:t>테스트</w:t>
        </w:r>
        <w:r w:rsidR="00834BB5" w:rsidRPr="00C94ADA">
          <w:rPr>
            <w:rStyle w:val="a3"/>
            <w:rFonts w:ascii="순천향체" w:eastAsia="순천향체" w:hAnsi="순천향체"/>
            <w:lang w:eastAsia="ko-KR"/>
          </w:rPr>
          <w:t xml:space="preserve"> </w:t>
        </w:r>
        <w:r w:rsidR="00834BB5" w:rsidRPr="00C94ADA">
          <w:rPr>
            <w:rStyle w:val="a3"/>
            <w:rFonts w:ascii="순천향체" w:eastAsia="순천향체" w:hAnsi="순천향체" w:cs="맑은 고딕"/>
            <w:lang w:eastAsia="ko-KR"/>
          </w:rPr>
          <w:t>케이스</w:t>
        </w:r>
        <w:r w:rsidR="00834BB5">
          <w:rPr>
            <w:webHidden/>
          </w:rPr>
          <w:tab/>
        </w:r>
        <w:r w:rsidR="00834BB5">
          <w:rPr>
            <w:webHidden/>
          </w:rPr>
          <w:fldChar w:fldCharType="begin"/>
        </w:r>
        <w:r w:rsidR="00834BB5">
          <w:rPr>
            <w:webHidden/>
          </w:rPr>
          <w:instrText xml:space="preserve"> PAGEREF _Toc45328397 \h </w:instrText>
        </w:r>
        <w:r w:rsidR="00834BB5">
          <w:rPr>
            <w:webHidden/>
          </w:rPr>
        </w:r>
        <w:r w:rsidR="00834BB5">
          <w:rPr>
            <w:webHidden/>
          </w:rPr>
          <w:fldChar w:fldCharType="separate"/>
        </w:r>
        <w:r w:rsidR="00834BB5">
          <w:rPr>
            <w:webHidden/>
          </w:rPr>
          <w:t>17</w:t>
        </w:r>
        <w:r w:rsidR="00834BB5">
          <w:rPr>
            <w:webHidden/>
          </w:rPr>
          <w:fldChar w:fldCharType="end"/>
        </w:r>
      </w:hyperlink>
    </w:p>
    <w:p w14:paraId="1E3048C1" w14:textId="24957B02" w:rsidR="00834BB5" w:rsidRPr="00061429" w:rsidRDefault="00EA4BB6">
      <w:pPr>
        <w:pStyle w:val="10"/>
        <w:rPr>
          <w:rFonts w:ascii="맑은 고딕" w:hAnsi="맑은 고딕"/>
          <w:b w:val="0"/>
          <w:bCs w:val="0"/>
          <w:caps w:val="0"/>
          <w:kern w:val="2"/>
          <w:sz w:val="20"/>
          <w:szCs w:val="22"/>
          <w:lang w:eastAsia="ko-KR"/>
        </w:rPr>
      </w:pPr>
      <w:hyperlink w:anchor="_Toc45328398" w:history="1">
        <w:r w:rsidR="00834BB5" w:rsidRPr="00C94ADA">
          <w:rPr>
            <w:rStyle w:val="a3"/>
          </w:rPr>
          <w:t>5.</w:t>
        </w:r>
        <w:r w:rsidR="00834BB5" w:rsidRPr="00061429">
          <w:rPr>
            <w:rFonts w:ascii="맑은 고딕" w:hAnsi="맑은 고딕"/>
            <w:b w:val="0"/>
            <w:bCs w:val="0"/>
            <w:caps w:val="0"/>
            <w:kern w:val="2"/>
            <w:sz w:val="20"/>
            <w:szCs w:val="22"/>
            <w:lang w:eastAsia="ko-KR"/>
          </w:rPr>
          <w:tab/>
        </w:r>
        <w:r w:rsidR="00834BB5" w:rsidRPr="00C94ADA">
          <w:rPr>
            <w:rStyle w:val="a3"/>
          </w:rPr>
          <w:t>요약</w:t>
        </w:r>
        <w:r w:rsidR="00834BB5" w:rsidRPr="00C94ADA">
          <w:rPr>
            <w:rStyle w:val="a3"/>
          </w:rPr>
          <w:t xml:space="preserve"> </w:t>
        </w:r>
        <w:r w:rsidR="00834BB5" w:rsidRPr="00C94ADA">
          <w:rPr>
            <w:rStyle w:val="a3"/>
          </w:rPr>
          <w:t>및</w:t>
        </w:r>
        <w:r w:rsidR="00834BB5" w:rsidRPr="00C94ADA">
          <w:rPr>
            <w:rStyle w:val="a3"/>
          </w:rPr>
          <w:t xml:space="preserve"> </w:t>
        </w:r>
        <w:r w:rsidR="00834BB5" w:rsidRPr="00C94ADA">
          <w:rPr>
            <w:rStyle w:val="a3"/>
          </w:rPr>
          <w:t>결론</w:t>
        </w:r>
        <w:r w:rsidR="00834BB5">
          <w:rPr>
            <w:webHidden/>
          </w:rPr>
          <w:tab/>
        </w:r>
        <w:r w:rsidR="00834BB5">
          <w:rPr>
            <w:webHidden/>
          </w:rPr>
          <w:fldChar w:fldCharType="begin"/>
        </w:r>
        <w:r w:rsidR="00834BB5">
          <w:rPr>
            <w:webHidden/>
          </w:rPr>
          <w:instrText xml:space="preserve"> PAGEREF _Toc45328398 \h </w:instrText>
        </w:r>
        <w:r w:rsidR="00834BB5">
          <w:rPr>
            <w:webHidden/>
          </w:rPr>
        </w:r>
        <w:r w:rsidR="00834BB5">
          <w:rPr>
            <w:webHidden/>
          </w:rPr>
          <w:fldChar w:fldCharType="separate"/>
        </w:r>
        <w:r w:rsidR="00834BB5">
          <w:rPr>
            <w:webHidden/>
          </w:rPr>
          <w:t>17</w:t>
        </w:r>
        <w:r w:rsidR="00834BB5">
          <w:rPr>
            <w:webHidden/>
          </w:rPr>
          <w:fldChar w:fldCharType="end"/>
        </w:r>
      </w:hyperlink>
    </w:p>
    <w:p w14:paraId="3D63DB4C" w14:textId="13A9E2B0" w:rsidR="00834BB5" w:rsidRPr="00061429" w:rsidRDefault="00EA4BB6">
      <w:pPr>
        <w:pStyle w:val="20"/>
        <w:rPr>
          <w:rFonts w:ascii="맑은 고딕" w:hAnsi="맑은 고딕"/>
          <w:kern w:val="2"/>
          <w:sz w:val="20"/>
          <w:szCs w:val="22"/>
          <w:lang w:eastAsia="ko-KR"/>
        </w:rPr>
      </w:pPr>
      <w:hyperlink w:anchor="_Toc45328399" w:history="1">
        <w:r w:rsidR="00834BB5" w:rsidRPr="00C94ADA">
          <w:rPr>
            <w:rStyle w:val="a3"/>
            <w:rFonts w:ascii="맑은 고딕" w:hAnsi="맑은 고딕"/>
          </w:rPr>
          <w:t>5.1</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시나리오 요약</w:t>
        </w:r>
        <w:r w:rsidR="00834BB5">
          <w:rPr>
            <w:webHidden/>
          </w:rPr>
          <w:tab/>
        </w:r>
        <w:r w:rsidR="00834BB5">
          <w:rPr>
            <w:webHidden/>
          </w:rPr>
          <w:fldChar w:fldCharType="begin"/>
        </w:r>
        <w:r w:rsidR="00834BB5">
          <w:rPr>
            <w:webHidden/>
          </w:rPr>
          <w:instrText xml:space="preserve"> PAGEREF _Toc45328399 \h </w:instrText>
        </w:r>
        <w:r w:rsidR="00834BB5">
          <w:rPr>
            <w:webHidden/>
          </w:rPr>
        </w:r>
        <w:r w:rsidR="00834BB5">
          <w:rPr>
            <w:webHidden/>
          </w:rPr>
          <w:fldChar w:fldCharType="separate"/>
        </w:r>
        <w:r w:rsidR="00834BB5">
          <w:rPr>
            <w:webHidden/>
          </w:rPr>
          <w:t>18</w:t>
        </w:r>
        <w:r w:rsidR="00834BB5">
          <w:rPr>
            <w:webHidden/>
          </w:rPr>
          <w:fldChar w:fldCharType="end"/>
        </w:r>
      </w:hyperlink>
    </w:p>
    <w:p w14:paraId="3AE0BB84" w14:textId="5FC3BC32" w:rsidR="00834BB5" w:rsidRPr="00061429" w:rsidRDefault="00EA4BB6">
      <w:pPr>
        <w:pStyle w:val="20"/>
        <w:rPr>
          <w:rFonts w:ascii="맑은 고딕" w:hAnsi="맑은 고딕"/>
          <w:kern w:val="2"/>
          <w:sz w:val="20"/>
          <w:szCs w:val="22"/>
          <w:lang w:eastAsia="ko-KR"/>
        </w:rPr>
      </w:pPr>
      <w:hyperlink w:anchor="_Toc45328400" w:history="1">
        <w:r w:rsidR="00834BB5" w:rsidRPr="00C94ADA">
          <w:rPr>
            <w:rStyle w:val="a3"/>
            <w:rFonts w:ascii="맑은 고딕" w:hAnsi="맑은 고딕"/>
            <w:lang w:eastAsia="ko-KR"/>
          </w:rPr>
          <w:t>5.2</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아쉬운 점 및 해결 가능성</w:t>
        </w:r>
        <w:r w:rsidR="00834BB5">
          <w:rPr>
            <w:webHidden/>
          </w:rPr>
          <w:tab/>
        </w:r>
        <w:r w:rsidR="00834BB5">
          <w:rPr>
            <w:webHidden/>
          </w:rPr>
          <w:fldChar w:fldCharType="begin"/>
        </w:r>
        <w:r w:rsidR="00834BB5">
          <w:rPr>
            <w:webHidden/>
          </w:rPr>
          <w:instrText xml:space="preserve"> PAGEREF _Toc45328400 \h </w:instrText>
        </w:r>
        <w:r w:rsidR="00834BB5">
          <w:rPr>
            <w:webHidden/>
          </w:rPr>
        </w:r>
        <w:r w:rsidR="00834BB5">
          <w:rPr>
            <w:webHidden/>
          </w:rPr>
          <w:fldChar w:fldCharType="separate"/>
        </w:r>
        <w:r w:rsidR="00834BB5">
          <w:rPr>
            <w:webHidden/>
          </w:rPr>
          <w:t>21</w:t>
        </w:r>
        <w:r w:rsidR="00834BB5">
          <w:rPr>
            <w:webHidden/>
          </w:rPr>
          <w:fldChar w:fldCharType="end"/>
        </w:r>
      </w:hyperlink>
    </w:p>
    <w:p w14:paraId="5A8686AD" w14:textId="5120C0F1" w:rsidR="00834BB5" w:rsidRPr="00061429" w:rsidRDefault="00EA4BB6">
      <w:pPr>
        <w:pStyle w:val="20"/>
        <w:rPr>
          <w:rFonts w:ascii="맑은 고딕" w:hAnsi="맑은 고딕"/>
          <w:kern w:val="2"/>
          <w:sz w:val="20"/>
          <w:szCs w:val="22"/>
          <w:lang w:eastAsia="ko-KR"/>
        </w:rPr>
      </w:pPr>
      <w:hyperlink w:anchor="_Toc45328401" w:history="1">
        <w:r w:rsidR="00834BB5" w:rsidRPr="00C94ADA">
          <w:rPr>
            <w:rStyle w:val="a3"/>
            <w:rFonts w:ascii="맑은 고딕" w:hAnsi="맑은 고딕"/>
            <w:lang w:eastAsia="ko-KR"/>
          </w:rPr>
          <w:t>5.3</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IoT 확장 가능성</w:t>
        </w:r>
        <w:r w:rsidR="00834BB5">
          <w:rPr>
            <w:webHidden/>
          </w:rPr>
          <w:tab/>
        </w:r>
        <w:r w:rsidR="00834BB5">
          <w:rPr>
            <w:webHidden/>
          </w:rPr>
          <w:fldChar w:fldCharType="begin"/>
        </w:r>
        <w:r w:rsidR="00834BB5">
          <w:rPr>
            <w:webHidden/>
          </w:rPr>
          <w:instrText xml:space="preserve"> PAGEREF _Toc45328401 \h </w:instrText>
        </w:r>
        <w:r w:rsidR="00834BB5">
          <w:rPr>
            <w:webHidden/>
          </w:rPr>
        </w:r>
        <w:r w:rsidR="00834BB5">
          <w:rPr>
            <w:webHidden/>
          </w:rPr>
          <w:fldChar w:fldCharType="separate"/>
        </w:r>
        <w:r w:rsidR="00834BB5">
          <w:rPr>
            <w:webHidden/>
          </w:rPr>
          <w:t>21</w:t>
        </w:r>
        <w:r w:rsidR="00834BB5">
          <w:rPr>
            <w:webHidden/>
          </w:rPr>
          <w:fldChar w:fldCharType="end"/>
        </w:r>
      </w:hyperlink>
    </w:p>
    <w:p w14:paraId="75E97EE0" w14:textId="46A6543C" w:rsidR="00834BB5" w:rsidRPr="00061429" w:rsidRDefault="00EA4BB6">
      <w:pPr>
        <w:pStyle w:val="20"/>
        <w:rPr>
          <w:rFonts w:ascii="맑은 고딕" w:hAnsi="맑은 고딕"/>
          <w:kern w:val="2"/>
          <w:sz w:val="20"/>
          <w:szCs w:val="22"/>
          <w:lang w:eastAsia="ko-KR"/>
        </w:rPr>
      </w:pPr>
      <w:hyperlink w:anchor="_Toc45328402" w:history="1">
        <w:r w:rsidR="00834BB5" w:rsidRPr="00C94ADA">
          <w:rPr>
            <w:rStyle w:val="a3"/>
            <w:rFonts w:ascii="맑은 고딕" w:hAnsi="맑은 고딕"/>
          </w:rPr>
          <w:t>5.4</w:t>
        </w:r>
        <w:r w:rsidR="00834BB5" w:rsidRPr="00061429">
          <w:rPr>
            <w:rFonts w:ascii="맑은 고딕" w:hAnsi="맑은 고딕"/>
            <w:kern w:val="2"/>
            <w:sz w:val="20"/>
            <w:szCs w:val="22"/>
            <w:lang w:eastAsia="ko-KR"/>
          </w:rPr>
          <w:tab/>
        </w:r>
        <w:r w:rsidR="00834BB5" w:rsidRPr="00C94ADA">
          <w:rPr>
            <w:rStyle w:val="a3"/>
            <w:rFonts w:ascii="순천향체" w:eastAsia="순천향체" w:hAnsi="순천향체"/>
            <w:lang w:eastAsia="ko-KR"/>
          </w:rPr>
          <w:t>기대효과</w:t>
        </w:r>
        <w:r w:rsidR="00834BB5">
          <w:rPr>
            <w:webHidden/>
          </w:rPr>
          <w:tab/>
        </w:r>
        <w:r w:rsidR="00834BB5">
          <w:rPr>
            <w:webHidden/>
          </w:rPr>
          <w:fldChar w:fldCharType="begin"/>
        </w:r>
        <w:r w:rsidR="00834BB5">
          <w:rPr>
            <w:webHidden/>
          </w:rPr>
          <w:instrText xml:space="preserve"> PAGEREF _Toc45328402 \h </w:instrText>
        </w:r>
        <w:r w:rsidR="00834BB5">
          <w:rPr>
            <w:webHidden/>
          </w:rPr>
        </w:r>
        <w:r w:rsidR="00834BB5">
          <w:rPr>
            <w:webHidden/>
          </w:rPr>
          <w:fldChar w:fldCharType="separate"/>
        </w:r>
        <w:r w:rsidR="00834BB5">
          <w:rPr>
            <w:webHidden/>
          </w:rPr>
          <w:t>22</w:t>
        </w:r>
        <w:r w:rsidR="00834BB5">
          <w:rPr>
            <w:webHidden/>
          </w:rPr>
          <w:fldChar w:fldCharType="end"/>
        </w:r>
      </w:hyperlink>
    </w:p>
    <w:p w14:paraId="19B54406" w14:textId="7091DD8B" w:rsidR="00834BB5" w:rsidRPr="00061429" w:rsidRDefault="00EA4BB6">
      <w:pPr>
        <w:pStyle w:val="10"/>
        <w:rPr>
          <w:rFonts w:ascii="맑은 고딕" w:hAnsi="맑은 고딕"/>
          <w:b w:val="0"/>
          <w:bCs w:val="0"/>
          <w:caps w:val="0"/>
          <w:kern w:val="2"/>
          <w:sz w:val="20"/>
          <w:szCs w:val="22"/>
          <w:lang w:eastAsia="ko-KR"/>
        </w:rPr>
      </w:pPr>
      <w:hyperlink w:anchor="_Toc45328403" w:history="1">
        <w:r w:rsidR="00834BB5" w:rsidRPr="00C94ADA">
          <w:rPr>
            <w:rStyle w:val="a3"/>
            <w:rFonts w:ascii="순천향체" w:eastAsia="순천향체" w:hAnsi="순천향체" w:cs="Arial"/>
            <w:lang w:eastAsia="ko-KR"/>
          </w:rPr>
          <w:t>부록 1: 참고 문헌</w:t>
        </w:r>
        <w:r w:rsidR="00834BB5">
          <w:rPr>
            <w:webHidden/>
          </w:rPr>
          <w:tab/>
        </w:r>
        <w:r w:rsidR="00834BB5">
          <w:rPr>
            <w:webHidden/>
          </w:rPr>
          <w:fldChar w:fldCharType="begin"/>
        </w:r>
        <w:r w:rsidR="00834BB5">
          <w:rPr>
            <w:webHidden/>
          </w:rPr>
          <w:instrText xml:space="preserve"> PAGEREF _Toc45328403 \h </w:instrText>
        </w:r>
        <w:r w:rsidR="00834BB5">
          <w:rPr>
            <w:webHidden/>
          </w:rPr>
        </w:r>
        <w:r w:rsidR="00834BB5">
          <w:rPr>
            <w:webHidden/>
          </w:rPr>
          <w:fldChar w:fldCharType="separate"/>
        </w:r>
        <w:r w:rsidR="00834BB5">
          <w:rPr>
            <w:webHidden/>
          </w:rPr>
          <w:t>23</w:t>
        </w:r>
        <w:r w:rsidR="00834BB5">
          <w:rPr>
            <w:webHidden/>
          </w:rPr>
          <w:fldChar w:fldCharType="end"/>
        </w:r>
      </w:hyperlink>
    </w:p>
    <w:p w14:paraId="59FF5C57" w14:textId="036A24BA" w:rsidR="00834BB5" w:rsidRPr="00061429" w:rsidRDefault="00EA4BB6">
      <w:pPr>
        <w:pStyle w:val="10"/>
        <w:rPr>
          <w:rFonts w:ascii="맑은 고딕" w:hAnsi="맑은 고딕"/>
          <w:b w:val="0"/>
          <w:bCs w:val="0"/>
          <w:caps w:val="0"/>
          <w:kern w:val="2"/>
          <w:sz w:val="20"/>
          <w:szCs w:val="22"/>
          <w:lang w:eastAsia="ko-KR"/>
        </w:rPr>
      </w:pPr>
      <w:hyperlink w:anchor="_Toc45328404" w:history="1">
        <w:r w:rsidR="00834BB5" w:rsidRPr="00C94ADA">
          <w:rPr>
            <w:rStyle w:val="a3"/>
            <w:rFonts w:ascii="순천향체" w:eastAsia="순천향체" w:hAnsi="순천향체" w:cs="Arial"/>
            <w:lang w:eastAsia="ko-KR"/>
          </w:rPr>
          <w:t>부록 2: 용어</w:t>
        </w:r>
        <w:r w:rsidR="00834BB5">
          <w:rPr>
            <w:webHidden/>
          </w:rPr>
          <w:tab/>
        </w:r>
        <w:r w:rsidR="00834BB5">
          <w:rPr>
            <w:webHidden/>
          </w:rPr>
          <w:fldChar w:fldCharType="begin"/>
        </w:r>
        <w:r w:rsidR="00834BB5">
          <w:rPr>
            <w:webHidden/>
          </w:rPr>
          <w:instrText xml:space="preserve"> PAGEREF _Toc45328404 \h </w:instrText>
        </w:r>
        <w:r w:rsidR="00834BB5">
          <w:rPr>
            <w:webHidden/>
          </w:rPr>
        </w:r>
        <w:r w:rsidR="00834BB5">
          <w:rPr>
            <w:webHidden/>
          </w:rPr>
          <w:fldChar w:fldCharType="separate"/>
        </w:r>
        <w:r w:rsidR="00834BB5">
          <w:rPr>
            <w:webHidden/>
          </w:rPr>
          <w:t>23</w:t>
        </w:r>
        <w:r w:rsidR="00834BB5">
          <w:rPr>
            <w:webHidden/>
          </w:rPr>
          <w:fldChar w:fldCharType="end"/>
        </w:r>
      </w:hyperlink>
    </w:p>
    <w:p w14:paraId="34865E5B" w14:textId="0559FD25" w:rsidR="00834BB5" w:rsidRPr="00061429" w:rsidRDefault="00EA4BB6">
      <w:pPr>
        <w:pStyle w:val="10"/>
        <w:rPr>
          <w:rFonts w:ascii="맑은 고딕" w:hAnsi="맑은 고딕"/>
          <w:b w:val="0"/>
          <w:bCs w:val="0"/>
          <w:caps w:val="0"/>
          <w:kern w:val="2"/>
          <w:sz w:val="20"/>
          <w:szCs w:val="22"/>
          <w:lang w:eastAsia="ko-KR"/>
        </w:rPr>
      </w:pPr>
      <w:hyperlink w:anchor="_Toc45328405" w:history="1">
        <w:r w:rsidR="00834BB5" w:rsidRPr="00C94ADA">
          <w:rPr>
            <w:rStyle w:val="a3"/>
            <w:rFonts w:ascii="순천향체" w:eastAsia="순천향체" w:hAnsi="순천향체" w:cs="Arial"/>
            <w:lang w:eastAsia="ko-KR"/>
          </w:rPr>
          <w:t>부록 3: 사진</w:t>
        </w:r>
        <w:r w:rsidR="00834BB5">
          <w:rPr>
            <w:webHidden/>
          </w:rPr>
          <w:tab/>
        </w:r>
        <w:r w:rsidR="00834BB5">
          <w:rPr>
            <w:webHidden/>
          </w:rPr>
          <w:fldChar w:fldCharType="begin"/>
        </w:r>
        <w:r w:rsidR="00834BB5">
          <w:rPr>
            <w:webHidden/>
          </w:rPr>
          <w:instrText xml:space="preserve"> PAGEREF _Toc45328405 \h </w:instrText>
        </w:r>
        <w:r w:rsidR="00834BB5">
          <w:rPr>
            <w:webHidden/>
          </w:rPr>
        </w:r>
        <w:r w:rsidR="00834BB5">
          <w:rPr>
            <w:webHidden/>
          </w:rPr>
          <w:fldChar w:fldCharType="separate"/>
        </w:r>
        <w:r w:rsidR="00834BB5">
          <w:rPr>
            <w:webHidden/>
          </w:rPr>
          <w:t>23</w:t>
        </w:r>
        <w:r w:rsidR="00834BB5">
          <w:rPr>
            <w:webHidden/>
          </w:rPr>
          <w:fldChar w:fldCharType="end"/>
        </w:r>
      </w:hyperlink>
    </w:p>
    <w:p w14:paraId="3ADDD11A" w14:textId="55871B9B" w:rsidR="00E067A6" w:rsidRPr="00B51396" w:rsidRDefault="00E067A6" w:rsidP="004E2CED">
      <w:pPr>
        <w:rPr>
          <w:rFonts w:ascii="순천향체" w:eastAsia="순천향체" w:hAnsi="순천향체"/>
        </w:rPr>
      </w:pPr>
      <w:r w:rsidRPr="00B51396">
        <w:rPr>
          <w:rFonts w:ascii="순천향체" w:eastAsia="순천향체" w:hAnsi="순천향체"/>
          <w:b/>
          <w:bCs/>
          <w:lang w:val="ko-KR"/>
        </w:rPr>
        <w:fldChar w:fldCharType="end"/>
      </w:r>
    </w:p>
    <w:p w14:paraId="6AAB9701" w14:textId="7EE3A7B1" w:rsidR="00E067A6" w:rsidRPr="00B51396" w:rsidRDefault="00E067A6" w:rsidP="004E2CED">
      <w:pPr>
        <w:pStyle w:val="1"/>
      </w:pPr>
      <w:r w:rsidRPr="00B51396">
        <w:br w:type="page"/>
      </w:r>
      <w:bookmarkStart w:id="17" w:name="_Toc45328360"/>
      <w:bookmarkEnd w:id="5"/>
      <w:bookmarkEnd w:id="6"/>
      <w:bookmarkEnd w:id="7"/>
      <w:r w:rsidR="004E2CED" w:rsidRPr="00B51396">
        <w:rPr>
          <w:rFonts w:hint="eastAsia"/>
        </w:rPr>
        <w:lastRenderedPageBreak/>
        <w:t>개요</w:t>
      </w:r>
      <w:bookmarkEnd w:id="17"/>
    </w:p>
    <w:p w14:paraId="53CCE2EB" w14:textId="77777777" w:rsidR="00E067A6" w:rsidRPr="00B51396" w:rsidRDefault="00E067A6" w:rsidP="00001ADC">
      <w:pPr>
        <w:pStyle w:val="2"/>
        <w:rPr>
          <w:rFonts w:ascii="순천향체" w:eastAsia="순천향체" w:hAnsi="순천향체" w:cs="Arial"/>
        </w:rPr>
      </w:pPr>
      <w:bookmarkStart w:id="18" w:name="_Toc45328361"/>
      <w:r w:rsidRPr="00B51396">
        <w:rPr>
          <w:rFonts w:ascii="순천향체" w:eastAsia="순천향체" w:hAnsi="순천향체" w:cs="Arial" w:hint="eastAsia"/>
          <w:lang w:eastAsia="ko-KR"/>
        </w:rPr>
        <w:t>목적</w:t>
      </w:r>
      <w:bookmarkEnd w:id="18"/>
    </w:p>
    <w:p w14:paraId="762A3E3D" w14:textId="77777777" w:rsidR="00E067A6" w:rsidRPr="00B51396" w:rsidRDefault="00E067A6" w:rsidP="00CC009B">
      <w:pPr>
        <w:pStyle w:val="a9"/>
        <w:spacing w:after="0"/>
        <w:ind w:leftChars="92" w:left="221" w:firstLineChars="100" w:firstLine="220"/>
        <w:rPr>
          <w:rFonts w:ascii="순천향체" w:eastAsia="순천향체" w:hAnsi="순천향체" w:cs="Arial"/>
          <w:sz w:val="22"/>
          <w:lang w:eastAsia="ko-KR"/>
        </w:rPr>
      </w:pPr>
      <w:bookmarkStart w:id="19" w:name="OLE_LINK1"/>
      <w:bookmarkStart w:id="20" w:name="OLE_LINK2"/>
      <w:r w:rsidRPr="00B51396">
        <w:rPr>
          <w:rFonts w:ascii="순천향체" w:eastAsia="순천향체" w:hAnsi="순천향체" w:cs="Arial" w:hint="eastAsia"/>
          <w:sz w:val="22"/>
          <w:lang w:eastAsia="ko-KR"/>
        </w:rPr>
        <w:t>대학교 기숙사, 공동 시설 내 비치된 공용 냉장고를 사용하는 경우 여러 음식 통이</w:t>
      </w:r>
      <w:r w:rsidRPr="00B51396">
        <w:rPr>
          <w:rFonts w:ascii="순천향체" w:eastAsia="순천향체" w:hAnsi="순천향체" w:cs="Arial"/>
          <w:sz w:val="22"/>
          <w:lang w:eastAsia="ko-KR"/>
        </w:rPr>
        <w:t xml:space="preserve"> </w:t>
      </w:r>
      <w:r w:rsidRPr="00B51396">
        <w:rPr>
          <w:rFonts w:ascii="순천향체" w:eastAsia="순천향체" w:hAnsi="순천향체" w:cs="Arial" w:hint="eastAsia"/>
          <w:sz w:val="22"/>
          <w:lang w:eastAsia="ko-KR"/>
        </w:rPr>
        <w:t>섞이게 됩니다. 또한 많은 사람들이 시시때때로 음식을 꺼내기 때문에 자의든 아니든 사람들이 자신의 것이 아닌 남의 음식 통을 꺼내거나 건드려도 알기 어렵습니다. 즉, 주기적으로 음식 통을 확인하는 노력과 시간을 들이지 않으면 타인으로부터 자신의 음식 통을 따로 구분해 내거나 보호하기가 어렵게 됩니다.</w:t>
      </w:r>
    </w:p>
    <w:p w14:paraId="4DA2A771" w14:textId="77777777" w:rsidR="00E067A6" w:rsidRPr="00B51396" w:rsidRDefault="00E067A6" w:rsidP="00CC009B">
      <w:pPr>
        <w:pStyle w:val="a9"/>
        <w:spacing w:after="0"/>
        <w:ind w:leftChars="92" w:left="221" w:firstLineChars="100" w:firstLine="220"/>
        <w:rPr>
          <w:rFonts w:ascii="순천향체" w:eastAsia="순천향체" w:hAnsi="순천향체" w:cs="Arial"/>
          <w:sz w:val="22"/>
          <w:lang w:eastAsia="ko-KR"/>
        </w:rPr>
      </w:pPr>
      <w:r w:rsidRPr="00B51396">
        <w:rPr>
          <w:rFonts w:ascii="순천향체" w:eastAsia="순천향체" w:hAnsi="순천향체" w:cs="Arial" w:hint="eastAsia"/>
          <w:sz w:val="22"/>
          <w:lang w:eastAsia="ko-KR"/>
        </w:rPr>
        <w:t>그래서 본 설계서는 이러한 상황에서 생기는 음식 통 도난을 방지하고 이 부분에 대한 사용자의 노력과 시간을 낮추어 편리함을 제공하기 위해서 설계하게 되었습니다.</w:t>
      </w:r>
    </w:p>
    <w:p w14:paraId="73FE687F" w14:textId="77777777" w:rsidR="00E067A6" w:rsidRPr="00B51396" w:rsidRDefault="00E067A6" w:rsidP="00CC009B">
      <w:pPr>
        <w:pStyle w:val="a9"/>
        <w:spacing w:after="0"/>
        <w:ind w:leftChars="92" w:left="221" w:firstLineChars="100" w:firstLine="220"/>
        <w:rPr>
          <w:rFonts w:ascii="순천향체" w:eastAsia="순천향체" w:hAnsi="순천향체" w:cs="Arial"/>
          <w:sz w:val="22"/>
          <w:lang w:eastAsia="ko-KR"/>
        </w:rPr>
      </w:pPr>
    </w:p>
    <w:p w14:paraId="01FBD729" w14:textId="77777777" w:rsidR="00E067A6" w:rsidRPr="00B51396" w:rsidRDefault="00E067A6" w:rsidP="00912594">
      <w:pPr>
        <w:pStyle w:val="2"/>
        <w:rPr>
          <w:rFonts w:ascii="순천향체" w:eastAsia="순천향체" w:hAnsi="순천향체" w:cs="Arial"/>
          <w:lang w:eastAsia="ko-KR"/>
        </w:rPr>
      </w:pPr>
      <w:bookmarkStart w:id="21" w:name="_Toc45328362"/>
      <w:r w:rsidRPr="00B51396">
        <w:rPr>
          <w:rFonts w:ascii="순천향체" w:eastAsia="순천향체" w:hAnsi="순천향체" w:cs="맑은 고딕" w:hint="eastAsia"/>
          <w:lang w:eastAsia="ko-KR"/>
        </w:rPr>
        <w:t xml:space="preserve">기존 공용 냉장고 </w:t>
      </w:r>
      <w:r w:rsidRPr="00B51396">
        <w:rPr>
          <w:rFonts w:ascii="맑은 고딕" w:eastAsia="맑은 고딕" w:hAnsi="맑은 고딕" w:cs="맑은 고딕" w:hint="eastAsia"/>
          <w:lang w:eastAsia="ko-KR"/>
        </w:rPr>
        <w:t>內</w:t>
      </w:r>
      <w:r w:rsidRPr="00B51396">
        <w:rPr>
          <w:rFonts w:ascii="순천향체" w:eastAsia="순천향체" w:hAnsi="순천향체" w:cs="맑은 고딕" w:hint="eastAsia"/>
          <w:lang w:eastAsia="ko-KR"/>
        </w:rPr>
        <w:t xml:space="preserve"> 도난 방지 시스템 개요</w:t>
      </w:r>
      <w:bookmarkEnd w:id="21"/>
    </w:p>
    <w:p w14:paraId="3579FFA9" w14:textId="77777777" w:rsidR="00E067A6" w:rsidRPr="00B51396" w:rsidRDefault="00E067A6" w:rsidP="00061429">
      <w:pPr>
        <w:pStyle w:val="a9"/>
        <w:numPr>
          <w:ilvl w:val="0"/>
          <w:numId w:val="8"/>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CCTV</w:t>
      </w:r>
      <w:r w:rsidRPr="00B51396">
        <w:rPr>
          <w:rFonts w:ascii="순천향체" w:eastAsia="순천향체" w:hAnsi="순천향체" w:cs="Arial"/>
          <w:iCs/>
          <w:sz w:val="22"/>
          <w:lang w:eastAsia="ko-KR"/>
        </w:rPr>
        <w:t xml:space="preserve"> </w:t>
      </w:r>
      <w:r w:rsidRPr="00B51396">
        <w:rPr>
          <w:rFonts w:ascii="순천향체" w:eastAsia="순천향체" w:hAnsi="순천향체" w:cs="Arial" w:hint="eastAsia"/>
          <w:iCs/>
          <w:sz w:val="22"/>
          <w:lang w:eastAsia="ko-KR"/>
        </w:rPr>
        <w:t>설치</w:t>
      </w:r>
    </w:p>
    <w:p w14:paraId="2451BFFA" w14:textId="46FB5513" w:rsidR="00E067A6" w:rsidRPr="00B51396" w:rsidRDefault="00E067A6" w:rsidP="00061429">
      <w:pPr>
        <w:pStyle w:val="a9"/>
        <w:numPr>
          <w:ilvl w:val="0"/>
          <w:numId w:val="7"/>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 xml:space="preserve">냉장고가 보이는 </w:t>
      </w:r>
      <w:r w:rsidR="00F02F70" w:rsidRPr="00B51396">
        <w:rPr>
          <w:rFonts w:ascii="순천향체" w:eastAsia="순천향체" w:hAnsi="순천향체" w:cs="Arial" w:hint="eastAsia"/>
          <w:iCs/>
          <w:sz w:val="22"/>
          <w:lang w:eastAsia="ko-KR"/>
        </w:rPr>
        <w:t>위치에</w:t>
      </w:r>
      <w:r w:rsidRPr="00B51396">
        <w:rPr>
          <w:rFonts w:ascii="순천향체" w:eastAsia="순천향체" w:hAnsi="순천향체" w:cs="Arial" w:hint="eastAsia"/>
          <w:iCs/>
          <w:sz w:val="22"/>
          <w:lang w:eastAsia="ko-KR"/>
        </w:rPr>
        <w:t xml:space="preserve"> </w:t>
      </w:r>
      <w:r w:rsidRPr="00B51396">
        <w:rPr>
          <w:rFonts w:ascii="순천향체" w:eastAsia="순천향체" w:hAnsi="순천향체" w:cs="Arial"/>
          <w:iCs/>
          <w:sz w:val="22"/>
          <w:lang w:eastAsia="ko-KR"/>
        </w:rPr>
        <w:t xml:space="preserve">CCTV </w:t>
      </w:r>
      <w:r w:rsidRPr="00B51396">
        <w:rPr>
          <w:rFonts w:ascii="순천향체" w:eastAsia="순천향체" w:hAnsi="순천향체" w:cs="Arial" w:hint="eastAsia"/>
          <w:iCs/>
          <w:sz w:val="22"/>
          <w:lang w:eastAsia="ko-KR"/>
        </w:rPr>
        <w:t>설치</w:t>
      </w:r>
    </w:p>
    <w:p w14:paraId="6F3EB288" w14:textId="77777777" w:rsidR="00E067A6" w:rsidRPr="00B51396" w:rsidRDefault="00E067A6" w:rsidP="00061429">
      <w:pPr>
        <w:pStyle w:val="a9"/>
        <w:numPr>
          <w:ilvl w:val="0"/>
          <w:numId w:val="7"/>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 xml:space="preserve">도난 사고 발생 시 </w:t>
      </w:r>
      <w:r w:rsidRPr="00B51396">
        <w:rPr>
          <w:rFonts w:ascii="순천향체" w:eastAsia="순천향체" w:hAnsi="순천향체" w:cs="Arial"/>
          <w:iCs/>
          <w:sz w:val="22"/>
          <w:lang w:eastAsia="ko-KR"/>
        </w:rPr>
        <w:t xml:space="preserve">CCTV </w:t>
      </w:r>
      <w:r w:rsidRPr="00B51396">
        <w:rPr>
          <w:rFonts w:ascii="순천향체" w:eastAsia="순천향체" w:hAnsi="순천향체" w:cs="Arial" w:hint="eastAsia"/>
          <w:iCs/>
          <w:sz w:val="22"/>
          <w:lang w:eastAsia="ko-KR"/>
        </w:rPr>
        <w:t>재생</w:t>
      </w:r>
    </w:p>
    <w:p w14:paraId="53540E01" w14:textId="77777777" w:rsidR="00E067A6" w:rsidRPr="00B51396" w:rsidRDefault="00E067A6" w:rsidP="00061429">
      <w:pPr>
        <w:pStyle w:val="a9"/>
        <w:numPr>
          <w:ilvl w:val="0"/>
          <w:numId w:val="8"/>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냉장고 잠금</w:t>
      </w:r>
    </w:p>
    <w:p w14:paraId="5AAA2D47" w14:textId="77777777" w:rsidR="00E067A6" w:rsidRPr="00B51396" w:rsidRDefault="00E067A6" w:rsidP="00061429">
      <w:pPr>
        <w:pStyle w:val="a9"/>
        <w:numPr>
          <w:ilvl w:val="0"/>
          <w:numId w:val="9"/>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일정 시간 시간만 냉장고의 잠금 해제</w:t>
      </w:r>
    </w:p>
    <w:p w14:paraId="4D97F2BB" w14:textId="77777777" w:rsidR="00E067A6" w:rsidRPr="00B51396" w:rsidRDefault="00E067A6" w:rsidP="00061429">
      <w:pPr>
        <w:pStyle w:val="a9"/>
        <w:numPr>
          <w:ilvl w:val="0"/>
          <w:numId w:val="8"/>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호텔 냉장고(미니 바) 물건 꺼냄 인식</w:t>
      </w:r>
    </w:p>
    <w:p w14:paraId="5947C606" w14:textId="77777777" w:rsidR="00E067A6" w:rsidRPr="00B51396" w:rsidRDefault="00E067A6" w:rsidP="00061429">
      <w:pPr>
        <w:pStyle w:val="a9"/>
        <w:numPr>
          <w:ilvl w:val="0"/>
          <w:numId w:val="15"/>
        </w:numPr>
        <w:adjustRightInd w:val="0"/>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미니 바 내 무게 센서로 물건을 인식하여 무</w:t>
      </w:r>
      <w:r w:rsidRPr="00B51396">
        <w:rPr>
          <w:rFonts w:ascii="순천향체" w:eastAsia="순천향체" w:hAnsi="순천향체" w:cs="맑은 고딕" w:hint="eastAsia"/>
          <w:iCs/>
          <w:sz w:val="22"/>
          <w:lang w:eastAsia="ko-KR"/>
        </w:rPr>
        <w:t>게가 달라질 시 소비 행위로 인식</w:t>
      </w:r>
    </w:p>
    <w:p w14:paraId="3184C912" w14:textId="77777777" w:rsidR="00E067A6" w:rsidRPr="00B51396" w:rsidRDefault="00E067A6" w:rsidP="005E7614">
      <w:pPr>
        <w:pStyle w:val="a9"/>
        <w:adjustRightInd w:val="0"/>
        <w:spacing w:after="0"/>
        <w:rPr>
          <w:rFonts w:ascii="순천향체" w:eastAsia="순천향체" w:hAnsi="순천향체" w:cs="Arial"/>
          <w:iCs/>
          <w:sz w:val="22"/>
          <w:lang w:eastAsia="ko-KR"/>
        </w:rPr>
      </w:pPr>
    </w:p>
    <w:p w14:paraId="4E2278CD" w14:textId="77777777" w:rsidR="00E067A6" w:rsidRPr="00B51396" w:rsidRDefault="00E067A6" w:rsidP="001D7001">
      <w:pPr>
        <w:pStyle w:val="2"/>
        <w:rPr>
          <w:rFonts w:ascii="순천향체" w:eastAsia="순천향체" w:hAnsi="순천향체" w:cs="Arial"/>
          <w:lang w:eastAsia="ko-KR"/>
        </w:rPr>
      </w:pPr>
      <w:bookmarkStart w:id="22" w:name="_Toc45328363"/>
      <w:r w:rsidRPr="00B51396">
        <w:rPr>
          <w:rFonts w:ascii="순천향체" w:eastAsia="순천향체" w:hAnsi="순천향체" w:cs="맑은 고딕" w:hint="eastAsia"/>
          <w:lang w:eastAsia="ko-KR"/>
        </w:rPr>
        <w:t xml:space="preserve">기존 공용 냉장고 </w:t>
      </w:r>
      <w:r w:rsidRPr="00B51396">
        <w:rPr>
          <w:rFonts w:ascii="맑은 고딕" w:eastAsia="맑은 고딕" w:hAnsi="맑은 고딕" w:cs="맑은 고딕" w:hint="eastAsia"/>
          <w:lang w:eastAsia="ko-KR"/>
        </w:rPr>
        <w:t>內</w:t>
      </w:r>
      <w:r w:rsidRPr="00B51396">
        <w:rPr>
          <w:rFonts w:ascii="순천향체" w:eastAsia="순천향체" w:hAnsi="순천향체" w:cs="맑은 고딕" w:hint="eastAsia"/>
          <w:lang w:eastAsia="ko-KR"/>
        </w:rPr>
        <w:t xml:space="preserve"> 도난 방지 시스템</w:t>
      </w:r>
      <w:r w:rsidRPr="00B51396">
        <w:rPr>
          <w:rFonts w:ascii="순천향체" w:eastAsia="순천향체" w:hAnsi="순천향체" w:cs="Arial" w:hint="eastAsia"/>
          <w:lang w:eastAsia="ko-KR"/>
        </w:rPr>
        <w:t xml:space="preserve"> 분석</w:t>
      </w:r>
      <w:bookmarkEnd w:id="22"/>
    </w:p>
    <w:p w14:paraId="039A17FE" w14:textId="5A7BD063" w:rsidR="00E067A6" w:rsidRPr="00B51396" w:rsidRDefault="00E067A6" w:rsidP="00F93D0B">
      <w:pPr>
        <w:pStyle w:val="a9"/>
        <w:numPr>
          <w:ilvl w:val="0"/>
          <w:numId w:val="4"/>
        </w:numPr>
        <w:spacing w:after="0"/>
        <w:jc w:val="both"/>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 xml:space="preserve">냉장고의 기본적인 기능 외에 보안이나 도난 방지를 위한 기능이 </w:t>
      </w:r>
      <w:r w:rsidR="00F02F70" w:rsidRPr="00B51396">
        <w:rPr>
          <w:rFonts w:ascii="순천향체" w:eastAsia="순천향체" w:hAnsi="순천향체" w:cs="Arial" w:hint="eastAsia"/>
          <w:iCs/>
          <w:sz w:val="22"/>
          <w:lang w:eastAsia="ko-KR"/>
        </w:rPr>
        <w:t>없</w:t>
      </w:r>
      <w:r w:rsidRPr="00B51396">
        <w:rPr>
          <w:rFonts w:ascii="순천향체" w:eastAsia="순천향체" w:hAnsi="순천향체" w:cs="Arial" w:hint="eastAsia"/>
          <w:iCs/>
          <w:sz w:val="22"/>
          <w:lang w:eastAsia="ko-KR"/>
        </w:rPr>
        <w:t>다.</w:t>
      </w:r>
    </w:p>
    <w:p w14:paraId="499714DC" w14:textId="77777777" w:rsidR="00E067A6" w:rsidRPr="00B51396" w:rsidRDefault="00E067A6" w:rsidP="005E7614">
      <w:pPr>
        <w:pStyle w:val="a9"/>
        <w:spacing w:after="0"/>
        <w:ind w:left="576"/>
        <w:jc w:val="both"/>
        <w:rPr>
          <w:rFonts w:ascii="순천향체" w:eastAsia="순천향체" w:hAnsi="순천향체" w:cs="Arial"/>
          <w:iCs/>
          <w:lang w:eastAsia="ko-KR"/>
        </w:rPr>
      </w:pPr>
    </w:p>
    <w:p w14:paraId="44080E7E" w14:textId="77777777" w:rsidR="00E067A6" w:rsidRPr="00B51396" w:rsidRDefault="00E067A6" w:rsidP="001D7001">
      <w:pPr>
        <w:pStyle w:val="2"/>
        <w:rPr>
          <w:rFonts w:ascii="순천향체" w:eastAsia="순천향체" w:hAnsi="순천향체" w:cs="Arial"/>
          <w:lang w:eastAsia="ko-KR"/>
        </w:rPr>
      </w:pPr>
      <w:bookmarkStart w:id="23" w:name="_Toc45328364"/>
      <w:r w:rsidRPr="00B51396">
        <w:rPr>
          <w:rFonts w:ascii="순천향체" w:eastAsia="순천향체" w:hAnsi="순천향체" w:cs="Arial" w:hint="eastAsia"/>
          <w:lang w:eastAsia="ko-KR"/>
        </w:rPr>
        <w:t xml:space="preserve">제안하는 </w:t>
      </w:r>
      <w:r w:rsidRPr="00B51396">
        <w:rPr>
          <w:rFonts w:ascii="순천향체" w:eastAsia="순천향체" w:hAnsi="순천향체" w:cs="맑은 고딕" w:hint="eastAsia"/>
          <w:lang w:eastAsia="ko-KR"/>
        </w:rPr>
        <w:t xml:space="preserve">공용 냉장고 </w:t>
      </w:r>
      <w:r w:rsidRPr="00B51396">
        <w:rPr>
          <w:rFonts w:ascii="맑은 고딕" w:eastAsia="맑은 고딕" w:hAnsi="맑은 고딕" w:cs="맑은 고딕" w:hint="eastAsia"/>
          <w:lang w:eastAsia="ko-KR"/>
        </w:rPr>
        <w:t>內</w:t>
      </w:r>
      <w:r w:rsidRPr="00B51396">
        <w:rPr>
          <w:rFonts w:ascii="순천향체" w:eastAsia="순천향체" w:hAnsi="순천향체" w:cs="맑은 고딕" w:hint="eastAsia"/>
          <w:lang w:eastAsia="ko-KR"/>
        </w:rPr>
        <w:t xml:space="preserve"> 도난 방지 시스템 </w:t>
      </w:r>
      <w:r w:rsidRPr="00B51396">
        <w:rPr>
          <w:rFonts w:ascii="순천향체" w:eastAsia="순천향체" w:hAnsi="순천향체" w:cs="Arial" w:hint="eastAsia"/>
          <w:lang w:eastAsia="ko-KR"/>
        </w:rPr>
        <w:t>개요</w:t>
      </w:r>
      <w:bookmarkEnd w:id="23"/>
    </w:p>
    <w:p w14:paraId="0420D80F" w14:textId="77777777" w:rsidR="00E067A6" w:rsidRPr="00B51396" w:rsidRDefault="00E067A6" w:rsidP="001F4E43">
      <w:pPr>
        <w:pStyle w:val="a9"/>
        <w:spacing w:after="0"/>
        <w:ind w:firstLineChars="100" w:firstLine="22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공용 냉장고 내 개인 음식물의 도난을 방지하기 위한 시스템</w:t>
      </w:r>
    </w:p>
    <w:p w14:paraId="7B0D7A95" w14:textId="77777777" w:rsidR="00E067A6" w:rsidRPr="00B51396" w:rsidRDefault="00E067A6" w:rsidP="00061429">
      <w:pPr>
        <w:pStyle w:val="a9"/>
        <w:numPr>
          <w:ilvl w:val="0"/>
          <w:numId w:val="6"/>
        </w:numPr>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권한이 있는 사람의 고유번호 입력 시 잠금 해제하여 냉장고 개폐 가능</w:t>
      </w:r>
    </w:p>
    <w:p w14:paraId="4F249CBD" w14:textId="37D9FC01" w:rsidR="00E067A6" w:rsidRPr="00B34FC4" w:rsidDel="00B34FC4" w:rsidRDefault="00E067A6">
      <w:pPr>
        <w:pStyle w:val="a9"/>
        <w:numPr>
          <w:ilvl w:val="0"/>
          <w:numId w:val="6"/>
        </w:numPr>
        <w:spacing w:after="0"/>
        <w:rPr>
          <w:del w:id="24" w:author="user" w:date="2020-07-13T10:58:00Z"/>
          <w:rFonts w:ascii="순천향체" w:eastAsia="순천향체" w:hAnsi="순천향체" w:cs="Arial"/>
          <w:iCs/>
          <w:sz w:val="22"/>
          <w:lang w:eastAsia="ko-KR"/>
          <w:rPrChange w:id="25" w:author="user" w:date="2020-07-13T10:58:00Z">
            <w:rPr>
              <w:del w:id="26" w:author="user" w:date="2020-07-13T10:58:00Z"/>
              <w:rFonts w:ascii="순천향체" w:eastAsia="순천향체" w:hAnsi="순천향체" w:cs="Arial"/>
              <w:iCs/>
              <w:strike/>
              <w:sz w:val="22"/>
              <w:lang w:eastAsia="ko-KR"/>
            </w:rPr>
          </w:rPrChange>
        </w:rPr>
        <w:pPrChange w:id="27" w:author="user" w:date="2020-07-13T10:58:00Z">
          <w:pPr>
            <w:pStyle w:val="a9"/>
            <w:numPr>
              <w:ilvl w:val="2"/>
              <w:numId w:val="12"/>
            </w:numPr>
            <w:adjustRightInd w:val="0"/>
            <w:spacing w:after="0"/>
            <w:ind w:leftChars="195" w:left="868" w:hanging="400"/>
          </w:pPr>
        </w:pPrChange>
      </w:pPr>
      <w:r w:rsidRPr="00B51396">
        <w:rPr>
          <w:rFonts w:ascii="순천향체" w:eastAsia="순천향체" w:hAnsi="순천향체" w:cs="Arial" w:hint="eastAsia"/>
          <w:iCs/>
          <w:sz w:val="22"/>
          <w:lang w:eastAsia="ko-KR"/>
        </w:rPr>
        <w:t xml:space="preserve">음식 보관 시 </w:t>
      </w:r>
      <w:r w:rsidRPr="00B51396">
        <w:rPr>
          <w:rFonts w:ascii="순천향체" w:eastAsia="순천향체" w:hAnsi="순천향체" w:cs="Arial"/>
          <w:iCs/>
          <w:sz w:val="22"/>
          <w:lang w:eastAsia="ko-KR"/>
        </w:rPr>
        <w:t xml:space="preserve">RFID </w:t>
      </w:r>
      <w:r w:rsidRPr="00B51396">
        <w:rPr>
          <w:rFonts w:ascii="순천향체" w:eastAsia="순천향체" w:hAnsi="순천향체" w:cs="Arial" w:hint="eastAsia"/>
          <w:iCs/>
          <w:sz w:val="22"/>
          <w:lang w:eastAsia="ko-KR"/>
        </w:rPr>
        <w:t>태그를 부착하여 고유</w:t>
      </w:r>
      <w:ins w:id="28" w:author="user" w:date="2020-07-13T10:59:00Z">
        <w:r w:rsidR="00B34FC4">
          <w:rPr>
            <w:rFonts w:ascii="순천향체" w:eastAsia="순천향체" w:hAnsi="순천향체" w:cs="Arial" w:hint="eastAsia"/>
            <w:iCs/>
            <w:sz w:val="22"/>
            <w:lang w:eastAsia="ko-KR"/>
          </w:rPr>
          <w:t xml:space="preserve"> </w:t>
        </w:r>
      </w:ins>
      <w:r w:rsidRPr="00B51396">
        <w:rPr>
          <w:rFonts w:ascii="순천향체" w:eastAsia="순천향체" w:hAnsi="순천향체" w:cs="Arial" w:hint="eastAsia"/>
          <w:iCs/>
          <w:sz w:val="22"/>
          <w:lang w:eastAsia="ko-KR"/>
        </w:rPr>
        <w:t xml:space="preserve">번호에 </w:t>
      </w:r>
      <w:r w:rsidRPr="00B51396">
        <w:rPr>
          <w:rFonts w:ascii="순천향체" w:eastAsia="순천향체" w:hAnsi="순천향체" w:cs="Arial"/>
          <w:iCs/>
          <w:sz w:val="22"/>
          <w:lang w:eastAsia="ko-KR"/>
        </w:rPr>
        <w:t>RFID</w:t>
      </w:r>
      <w:r w:rsidRPr="00B51396">
        <w:rPr>
          <w:rFonts w:ascii="순천향체" w:eastAsia="순천향체" w:hAnsi="순천향체" w:cs="Arial" w:hint="eastAsia"/>
          <w:iCs/>
          <w:sz w:val="22"/>
          <w:lang w:eastAsia="ko-KR"/>
        </w:rPr>
        <w:t>번호 등록 후 보관</w:t>
      </w:r>
    </w:p>
    <w:p w14:paraId="376DB23C" w14:textId="77777777" w:rsidR="00B34FC4" w:rsidRPr="00B51396" w:rsidRDefault="00B34FC4" w:rsidP="00061429">
      <w:pPr>
        <w:pStyle w:val="a9"/>
        <w:numPr>
          <w:ilvl w:val="0"/>
          <w:numId w:val="6"/>
        </w:numPr>
        <w:spacing w:after="0"/>
        <w:rPr>
          <w:ins w:id="29" w:author="user" w:date="2020-07-13T10:58:00Z"/>
          <w:rFonts w:ascii="순천향체" w:eastAsia="순천향체" w:hAnsi="순천향체" w:cs="Arial"/>
          <w:iCs/>
          <w:sz w:val="22"/>
          <w:lang w:eastAsia="ko-KR"/>
        </w:rPr>
      </w:pPr>
    </w:p>
    <w:p w14:paraId="4A9DED2E" w14:textId="0FCBC313" w:rsidR="00E067A6" w:rsidRPr="00B34FC4" w:rsidDel="00B34FC4" w:rsidRDefault="00E067A6">
      <w:pPr>
        <w:pStyle w:val="a9"/>
        <w:numPr>
          <w:ilvl w:val="0"/>
          <w:numId w:val="6"/>
        </w:numPr>
        <w:spacing w:after="0"/>
        <w:rPr>
          <w:del w:id="30" w:author="user" w:date="2020-07-13T10:58:00Z"/>
          <w:rFonts w:ascii="순천향체" w:eastAsia="순천향체" w:hAnsi="순천향체" w:cs="Arial"/>
          <w:iCs/>
          <w:strike/>
          <w:sz w:val="22"/>
          <w:lang w:eastAsia="ko-KR"/>
        </w:rPr>
        <w:pPrChange w:id="31" w:author="user" w:date="2020-07-13T10:58:00Z">
          <w:pPr>
            <w:pStyle w:val="a9"/>
            <w:numPr>
              <w:numId w:val="6"/>
            </w:numPr>
            <w:adjustRightInd w:val="0"/>
            <w:spacing w:after="0"/>
            <w:ind w:left="748" w:hanging="170"/>
          </w:pPr>
        </w:pPrChange>
      </w:pPr>
      <w:del w:id="32" w:author="user" w:date="2020-07-13T10:58:00Z">
        <w:r w:rsidRPr="00B34FC4" w:rsidDel="00B34FC4">
          <w:rPr>
            <w:rFonts w:ascii="순천향체" w:eastAsia="순천향체" w:hAnsi="순천향체" w:cs="Arial" w:hint="eastAsia"/>
            <w:iCs/>
            <w:strike/>
            <w:sz w:val="22"/>
            <w:lang w:eastAsia="ko-KR"/>
          </w:rPr>
          <w:delText>음식 꺼낼 때 R</w:delText>
        </w:r>
        <w:r w:rsidRPr="00B34FC4" w:rsidDel="00B34FC4">
          <w:rPr>
            <w:rFonts w:ascii="순천향체" w:eastAsia="순천향체" w:hAnsi="순천향체" w:cs="Arial"/>
            <w:iCs/>
            <w:strike/>
            <w:sz w:val="22"/>
            <w:lang w:eastAsia="ko-KR"/>
          </w:rPr>
          <w:delText xml:space="preserve">FID </w:delText>
        </w:r>
        <w:r w:rsidRPr="00B34FC4" w:rsidDel="00B34FC4">
          <w:rPr>
            <w:rFonts w:ascii="순천향체" w:eastAsia="순천향체" w:hAnsi="순천향체" w:cs="Arial" w:hint="eastAsia"/>
            <w:iCs/>
            <w:strike/>
            <w:sz w:val="22"/>
            <w:lang w:eastAsia="ko-KR"/>
          </w:rPr>
          <w:delText>태그를 인식하지 않거나,</w:delText>
        </w:r>
        <w:r w:rsidRPr="00B34FC4" w:rsidDel="00B34FC4">
          <w:rPr>
            <w:rFonts w:ascii="순천향체" w:eastAsia="순천향체" w:hAnsi="순천향체" w:cs="Arial"/>
            <w:iCs/>
            <w:strike/>
            <w:sz w:val="22"/>
            <w:lang w:eastAsia="ko-KR"/>
          </w:rPr>
          <w:delText xml:space="preserve"> </w:delText>
        </w:r>
        <w:r w:rsidRPr="00B34FC4" w:rsidDel="00B34FC4">
          <w:rPr>
            <w:rFonts w:ascii="순천향체" w:eastAsia="순천향체" w:hAnsi="순천향체" w:cs="Arial" w:hint="eastAsia"/>
            <w:iCs/>
            <w:strike/>
            <w:sz w:val="22"/>
            <w:lang w:eastAsia="ko-KR"/>
          </w:rPr>
          <w:delText xml:space="preserve">등록된 고유번호와 다른 </w:delText>
        </w:r>
        <w:r w:rsidRPr="00B34FC4" w:rsidDel="00B34FC4">
          <w:rPr>
            <w:rFonts w:ascii="순천향체" w:eastAsia="순천향체" w:hAnsi="순천향체" w:cs="Arial"/>
            <w:iCs/>
            <w:strike/>
            <w:sz w:val="22"/>
            <w:lang w:eastAsia="ko-KR"/>
          </w:rPr>
          <w:delText>RFID</w:delText>
        </w:r>
        <w:r w:rsidRPr="00B34FC4" w:rsidDel="00B34FC4">
          <w:rPr>
            <w:rFonts w:ascii="순천향체" w:eastAsia="순천향체" w:hAnsi="순천향체" w:cs="Arial" w:hint="eastAsia"/>
            <w:iCs/>
            <w:strike/>
            <w:sz w:val="22"/>
            <w:lang w:eastAsia="ko-KR"/>
          </w:rPr>
          <w:delText>를 인식하면 경고음이 울리고 짧은 동영상 촬영을 하여 고유번호의 주인에게 전송 및 알람</w:delText>
        </w:r>
      </w:del>
    </w:p>
    <w:p w14:paraId="27A0D47B" w14:textId="00FDCE63" w:rsidR="00E067A6" w:rsidRPr="00B51396" w:rsidDel="00B34FC4" w:rsidRDefault="00E067A6">
      <w:pPr>
        <w:pStyle w:val="a9"/>
        <w:adjustRightInd w:val="0"/>
        <w:spacing w:after="0"/>
        <w:rPr>
          <w:del w:id="33" w:author="user" w:date="2020-07-13T10:58:00Z"/>
          <w:rFonts w:ascii="순천향체" w:eastAsia="순천향체" w:hAnsi="순천향체" w:cs="Arial"/>
          <w:iCs/>
          <w:strike/>
          <w:sz w:val="22"/>
          <w:lang w:eastAsia="ko-KR"/>
        </w:rPr>
        <w:pPrChange w:id="34" w:author="user" w:date="2020-07-13T10:58:00Z">
          <w:pPr>
            <w:pStyle w:val="a9"/>
            <w:numPr>
              <w:numId w:val="6"/>
            </w:numPr>
            <w:adjustRightInd w:val="0"/>
            <w:spacing w:after="0"/>
            <w:ind w:left="748" w:hanging="170"/>
          </w:pPr>
        </w:pPrChange>
      </w:pPr>
      <w:del w:id="35" w:author="user" w:date="2020-07-13T10:58:00Z">
        <w:r w:rsidRPr="00B51396" w:rsidDel="00B34FC4">
          <w:rPr>
            <w:rFonts w:ascii="순천향체" w:eastAsia="순천향체" w:hAnsi="순천향체" w:cs="Arial" w:hint="eastAsia"/>
            <w:iCs/>
            <w:strike/>
            <w:sz w:val="22"/>
            <w:lang w:eastAsia="ko-KR"/>
          </w:rPr>
          <w:delText>냉장고 안에서 RFID</w:delText>
        </w:r>
        <w:r w:rsidRPr="00B51396" w:rsidDel="00B34FC4">
          <w:rPr>
            <w:rFonts w:ascii="순천향체" w:eastAsia="순천향체" w:hAnsi="순천향체" w:cs="Arial"/>
            <w:iCs/>
            <w:strike/>
            <w:sz w:val="22"/>
            <w:lang w:eastAsia="ko-KR"/>
          </w:rPr>
          <w:delText xml:space="preserve"> </w:delText>
        </w:r>
        <w:r w:rsidRPr="00B51396" w:rsidDel="00B34FC4">
          <w:rPr>
            <w:rFonts w:ascii="순천향체" w:eastAsia="순천향체" w:hAnsi="순천향체" w:cs="Arial" w:hint="eastAsia"/>
            <w:iCs/>
            <w:strike/>
            <w:sz w:val="22"/>
            <w:lang w:eastAsia="ko-KR"/>
          </w:rPr>
          <w:delText>태그를 제거하고 음식만 빼거나, 태그를 바꿔 붙이는 행위가 인식되면 경고음이 울리고 짧은 동영상 촬영을 하여 관리자에게 전송 및 알람</w:delText>
        </w:r>
      </w:del>
    </w:p>
    <w:p w14:paraId="60043332" w14:textId="047568F4" w:rsidR="00E067A6" w:rsidRPr="00B51396" w:rsidDel="00B34FC4" w:rsidRDefault="00E067A6">
      <w:pPr>
        <w:pStyle w:val="a9"/>
        <w:adjustRightInd w:val="0"/>
        <w:spacing w:after="0"/>
        <w:rPr>
          <w:del w:id="36" w:author="user" w:date="2020-07-13T10:58:00Z"/>
          <w:rFonts w:ascii="순천향체" w:eastAsia="순천향체" w:hAnsi="순천향체" w:cs="Arial"/>
          <w:iCs/>
          <w:strike/>
          <w:lang w:eastAsia="ko-KR"/>
        </w:rPr>
        <w:pPrChange w:id="37" w:author="user" w:date="2020-07-13T10:58:00Z">
          <w:pPr>
            <w:pStyle w:val="a9"/>
            <w:numPr>
              <w:numId w:val="6"/>
            </w:numPr>
            <w:adjustRightInd w:val="0"/>
            <w:spacing w:after="0"/>
            <w:ind w:left="1298" w:hanging="720"/>
          </w:pPr>
        </w:pPrChange>
      </w:pPr>
      <w:del w:id="38" w:author="user" w:date="2020-07-13T10:58:00Z">
        <w:r w:rsidRPr="00B51396" w:rsidDel="00B34FC4">
          <w:rPr>
            <w:rFonts w:ascii="순천향체" w:eastAsia="순천향체" w:hAnsi="순천향체" w:cs="Arial" w:hint="eastAsia"/>
            <w:iCs/>
            <w:strike/>
            <w:sz w:val="22"/>
            <w:lang w:eastAsia="ko-KR"/>
          </w:rPr>
          <w:delText>일정 기간이 지난 음식은 폐기 알림</w:delText>
        </w:r>
      </w:del>
    </w:p>
    <w:p w14:paraId="632903C1" w14:textId="7331FB93" w:rsidR="0053215D" w:rsidRPr="00B51396" w:rsidDel="00B34FC4" w:rsidRDefault="0053215D">
      <w:pPr>
        <w:pStyle w:val="a9"/>
        <w:adjustRightInd w:val="0"/>
        <w:spacing w:after="0"/>
        <w:rPr>
          <w:del w:id="39" w:author="user" w:date="2020-07-13T10:58:00Z"/>
          <w:rFonts w:ascii="순천향체" w:eastAsia="순천향체" w:hAnsi="순천향체" w:cs="맑은 고딕"/>
          <w:iCs/>
          <w:sz w:val="22"/>
          <w:lang w:eastAsia="ko-KR"/>
        </w:rPr>
      </w:pPr>
      <w:del w:id="40" w:author="user" w:date="2020-07-13T10:58:00Z">
        <w:r w:rsidRPr="00B51396" w:rsidDel="00B34FC4">
          <w:rPr>
            <w:rFonts w:ascii="순천향체" w:eastAsia="순천향체" w:hAnsi="순천향체" w:cs="맑은 고딕"/>
            <w:iCs/>
            <w:sz w:val="22"/>
            <w:lang w:eastAsia="ko-KR"/>
          </w:rPr>
          <w:delText>&lt;</w:delText>
        </w:r>
        <w:r w:rsidRPr="00B51396" w:rsidDel="00B34FC4">
          <w:rPr>
            <w:rFonts w:ascii="순천향체" w:eastAsia="순천향체" w:hAnsi="순천향체" w:cs="맑은 고딕" w:hint="eastAsia"/>
            <w:iCs/>
            <w:sz w:val="22"/>
            <w:lang w:eastAsia="ko-KR"/>
          </w:rPr>
          <w:delText>추가&gt;</w:delText>
        </w:r>
      </w:del>
    </w:p>
    <w:p w14:paraId="49EEEF5A" w14:textId="61DF04C3" w:rsidR="0053215D" w:rsidDel="00B34FC4" w:rsidRDefault="0053215D">
      <w:pPr>
        <w:pStyle w:val="a9"/>
        <w:numPr>
          <w:ilvl w:val="0"/>
          <w:numId w:val="6"/>
        </w:numPr>
        <w:spacing w:after="0"/>
        <w:rPr>
          <w:del w:id="41" w:author="user" w:date="2020-07-13T10:58:00Z"/>
          <w:rFonts w:ascii="순천향체" w:eastAsia="순천향체" w:hAnsi="순천향체" w:cs="Arial"/>
          <w:iCs/>
          <w:sz w:val="22"/>
          <w:szCs w:val="22"/>
          <w:lang w:eastAsia="ko-KR"/>
        </w:rPr>
        <w:pPrChange w:id="42" w:author="user" w:date="2020-07-13T10:58:00Z">
          <w:pPr>
            <w:pStyle w:val="a9"/>
            <w:numPr>
              <w:ilvl w:val="2"/>
              <w:numId w:val="12"/>
            </w:numPr>
            <w:adjustRightInd w:val="0"/>
            <w:spacing w:after="0"/>
            <w:ind w:leftChars="195" w:left="868" w:hanging="400"/>
          </w:pPr>
        </w:pPrChange>
      </w:pPr>
      <w:r w:rsidRPr="00B51396">
        <w:rPr>
          <w:rFonts w:ascii="순천향체" w:eastAsia="순천향체" w:hAnsi="순천향체" w:cs="Arial" w:hint="eastAsia"/>
          <w:iCs/>
          <w:sz w:val="22"/>
          <w:szCs w:val="22"/>
          <w:lang w:eastAsia="ko-KR"/>
        </w:rPr>
        <w:t xml:space="preserve">자신의 </w:t>
      </w:r>
      <w:r w:rsidRPr="00B51396">
        <w:rPr>
          <w:rFonts w:ascii="순천향체" w:eastAsia="순천향체" w:hAnsi="순천향체" w:cs="Arial"/>
          <w:iCs/>
          <w:sz w:val="22"/>
          <w:szCs w:val="22"/>
          <w:lang w:eastAsia="ko-KR"/>
        </w:rPr>
        <w:t>RFID</w:t>
      </w:r>
      <w:r w:rsidRPr="00B51396">
        <w:rPr>
          <w:rFonts w:ascii="순천향체" w:eastAsia="순천향체" w:hAnsi="순천향체" w:cs="Arial" w:hint="eastAsia"/>
          <w:iCs/>
          <w:sz w:val="22"/>
          <w:szCs w:val="22"/>
          <w:lang w:eastAsia="ko-KR"/>
        </w:rPr>
        <w:t xml:space="preserve">음식통이 아닌 </w:t>
      </w:r>
      <w:r w:rsidRPr="00B51396">
        <w:rPr>
          <w:rFonts w:ascii="순천향체" w:eastAsia="순천향체" w:hAnsi="순천향체" w:cs="Arial"/>
          <w:iCs/>
          <w:sz w:val="22"/>
          <w:szCs w:val="22"/>
          <w:lang w:eastAsia="ko-KR"/>
        </w:rPr>
        <w:t>RFID</w:t>
      </w:r>
      <w:r w:rsidRPr="00B51396">
        <w:rPr>
          <w:rFonts w:ascii="순천향체" w:eastAsia="순천향체" w:hAnsi="순천향체" w:cs="Arial" w:hint="eastAsia"/>
          <w:iCs/>
          <w:sz w:val="22"/>
          <w:szCs w:val="22"/>
          <w:lang w:eastAsia="ko-KR"/>
        </w:rPr>
        <w:t xml:space="preserve"> 음식통을 가</w:t>
      </w:r>
      <w:r w:rsidRPr="00B51396">
        <w:rPr>
          <w:rFonts w:ascii="순천향체" w:eastAsia="순천향체" w:hAnsi="순천향체" w:cs="맑은 고딕" w:hint="eastAsia"/>
          <w:iCs/>
          <w:sz w:val="22"/>
          <w:szCs w:val="22"/>
          <w:lang w:eastAsia="ko-KR"/>
        </w:rPr>
        <w:t>져갈 경우 사용자 앱으로 도난 사진 확인 가능</w:t>
      </w:r>
    </w:p>
    <w:p w14:paraId="43C6875A" w14:textId="77777777" w:rsidR="00B34FC4" w:rsidRPr="00B51396" w:rsidRDefault="00B34FC4">
      <w:pPr>
        <w:pStyle w:val="a9"/>
        <w:numPr>
          <w:ilvl w:val="0"/>
          <w:numId w:val="6"/>
        </w:numPr>
        <w:spacing w:after="0"/>
        <w:rPr>
          <w:ins w:id="43" w:author="user" w:date="2020-07-13T10:58:00Z"/>
          <w:rFonts w:ascii="순천향체" w:eastAsia="순천향체" w:hAnsi="순천향체" w:cs="Arial"/>
          <w:iCs/>
          <w:sz w:val="22"/>
          <w:szCs w:val="22"/>
          <w:lang w:eastAsia="ko-KR"/>
        </w:rPr>
        <w:pPrChange w:id="44" w:author="user" w:date="2020-07-13T10:58:00Z">
          <w:pPr>
            <w:pStyle w:val="a9"/>
            <w:numPr>
              <w:ilvl w:val="2"/>
              <w:numId w:val="12"/>
            </w:numPr>
            <w:adjustRightInd w:val="0"/>
            <w:spacing w:after="0"/>
            <w:ind w:leftChars="195" w:left="868" w:hanging="400"/>
          </w:pPr>
        </w:pPrChange>
      </w:pPr>
    </w:p>
    <w:p w14:paraId="73A30B76" w14:textId="1AA2018A" w:rsidR="0053215D" w:rsidDel="00B34FC4" w:rsidRDefault="0053215D">
      <w:pPr>
        <w:pStyle w:val="a9"/>
        <w:numPr>
          <w:ilvl w:val="0"/>
          <w:numId w:val="6"/>
        </w:numPr>
        <w:spacing w:after="0"/>
        <w:rPr>
          <w:del w:id="45" w:author="user" w:date="2020-07-13T10:59:00Z"/>
          <w:rFonts w:ascii="순천향체" w:eastAsia="순천향체" w:hAnsi="순천향체" w:cs="Arial"/>
          <w:iCs/>
          <w:sz w:val="22"/>
          <w:szCs w:val="22"/>
          <w:lang w:eastAsia="ko-KR"/>
        </w:rPr>
        <w:pPrChange w:id="46" w:author="user" w:date="2020-07-13T10:59:00Z">
          <w:pPr>
            <w:pStyle w:val="a9"/>
            <w:numPr>
              <w:ilvl w:val="2"/>
              <w:numId w:val="12"/>
            </w:numPr>
            <w:adjustRightInd w:val="0"/>
            <w:spacing w:after="0"/>
            <w:ind w:leftChars="195" w:left="868" w:hanging="400"/>
          </w:pPr>
        </w:pPrChange>
      </w:pPr>
      <w:r w:rsidRPr="00B34FC4">
        <w:rPr>
          <w:rFonts w:ascii="순천향체" w:eastAsia="순천향체" w:hAnsi="순천향체" w:cs="Arial" w:hint="eastAsia"/>
          <w:iCs/>
          <w:sz w:val="22"/>
          <w:szCs w:val="22"/>
          <w:lang w:eastAsia="ko-KR"/>
        </w:rPr>
        <w:t>앱에서 보관 일자 확인을 통해 오</w:t>
      </w:r>
      <w:r w:rsidRPr="00B34FC4">
        <w:rPr>
          <w:rFonts w:ascii="순천향체" w:eastAsia="순천향체" w:hAnsi="순천향체" w:cs="맑은 고딕" w:hint="eastAsia"/>
          <w:iCs/>
          <w:sz w:val="22"/>
          <w:szCs w:val="22"/>
          <w:lang w:eastAsia="ko-KR"/>
        </w:rPr>
        <w:t>래된 음식 자가 체크 및 폐기 가능</w:t>
      </w:r>
    </w:p>
    <w:p w14:paraId="5421BA69" w14:textId="77777777" w:rsidR="00B34FC4" w:rsidRPr="00B34FC4" w:rsidRDefault="00B34FC4">
      <w:pPr>
        <w:pStyle w:val="a9"/>
        <w:numPr>
          <w:ilvl w:val="0"/>
          <w:numId w:val="6"/>
        </w:numPr>
        <w:spacing w:after="0"/>
        <w:rPr>
          <w:ins w:id="47" w:author="user" w:date="2020-07-13T10:59:00Z"/>
          <w:rFonts w:ascii="순천향체" w:eastAsia="순천향체" w:hAnsi="순천향체" w:cs="Arial"/>
          <w:iCs/>
          <w:sz w:val="22"/>
          <w:szCs w:val="22"/>
          <w:lang w:eastAsia="ko-KR"/>
        </w:rPr>
        <w:pPrChange w:id="48" w:author="user" w:date="2020-07-13T10:58:00Z">
          <w:pPr>
            <w:pStyle w:val="a9"/>
            <w:numPr>
              <w:ilvl w:val="2"/>
              <w:numId w:val="12"/>
            </w:numPr>
            <w:adjustRightInd w:val="0"/>
            <w:spacing w:after="0"/>
            <w:ind w:leftChars="195" w:left="868" w:hanging="400"/>
          </w:pPr>
        </w:pPrChange>
      </w:pPr>
    </w:p>
    <w:p w14:paraId="756634DD" w14:textId="22B823A6" w:rsidR="0053215D" w:rsidRPr="00B34FC4" w:rsidDel="00B34FC4" w:rsidRDefault="0053215D">
      <w:pPr>
        <w:pStyle w:val="a9"/>
        <w:numPr>
          <w:ilvl w:val="0"/>
          <w:numId w:val="6"/>
        </w:numPr>
        <w:spacing w:after="0"/>
        <w:rPr>
          <w:del w:id="49" w:author="user" w:date="2020-07-13T10:59:00Z"/>
          <w:rFonts w:ascii="순천향체" w:eastAsia="순천향체" w:hAnsi="순천향체" w:cs="Arial"/>
          <w:iCs/>
          <w:sz w:val="22"/>
          <w:szCs w:val="22"/>
          <w:lang w:eastAsia="ko-KR"/>
        </w:rPr>
        <w:pPrChange w:id="50" w:author="user" w:date="2020-07-13T10:59:00Z">
          <w:pPr>
            <w:pStyle w:val="a9"/>
            <w:numPr>
              <w:ilvl w:val="2"/>
              <w:numId w:val="12"/>
            </w:numPr>
            <w:adjustRightInd w:val="0"/>
            <w:spacing w:after="0"/>
            <w:ind w:leftChars="195" w:left="868" w:hanging="400"/>
          </w:pPr>
        </w:pPrChange>
      </w:pPr>
      <w:r w:rsidRPr="00B34FC4">
        <w:rPr>
          <w:rFonts w:ascii="순천향체" w:eastAsia="순천향체" w:hAnsi="순천향체" w:cs="Arial" w:hint="eastAsia"/>
          <w:iCs/>
          <w:sz w:val="22"/>
          <w:szCs w:val="22"/>
          <w:lang w:eastAsia="ko-KR"/>
        </w:rPr>
        <w:t>등록/삭제 요청 후 이를 이행하지 않을 경우 자동 취소 설정</w:t>
      </w:r>
    </w:p>
    <w:p w14:paraId="0D3C6BFA" w14:textId="77777777" w:rsidR="00B34FC4" w:rsidRPr="00B34FC4" w:rsidRDefault="00B34FC4">
      <w:pPr>
        <w:pStyle w:val="a9"/>
        <w:numPr>
          <w:ilvl w:val="0"/>
          <w:numId w:val="6"/>
        </w:numPr>
        <w:spacing w:after="0"/>
        <w:rPr>
          <w:ins w:id="51" w:author="user" w:date="2020-07-13T10:59:00Z"/>
          <w:rFonts w:ascii="순천향체" w:eastAsia="순천향체" w:hAnsi="순천향체" w:cs="Arial"/>
          <w:iCs/>
          <w:sz w:val="22"/>
          <w:szCs w:val="22"/>
          <w:lang w:eastAsia="ko-KR"/>
        </w:rPr>
        <w:pPrChange w:id="52" w:author="user" w:date="2020-07-13T10:59:00Z">
          <w:pPr>
            <w:pStyle w:val="a9"/>
            <w:numPr>
              <w:ilvl w:val="2"/>
              <w:numId w:val="12"/>
            </w:numPr>
            <w:adjustRightInd w:val="0"/>
            <w:spacing w:after="0"/>
            <w:ind w:leftChars="195" w:left="868" w:hanging="400"/>
          </w:pPr>
        </w:pPrChange>
      </w:pPr>
    </w:p>
    <w:p w14:paraId="790D15F4" w14:textId="7171A317" w:rsidR="0053215D" w:rsidRPr="00B34FC4" w:rsidRDefault="00F93D0B">
      <w:pPr>
        <w:pStyle w:val="a9"/>
        <w:numPr>
          <w:ilvl w:val="0"/>
          <w:numId w:val="6"/>
        </w:numPr>
        <w:spacing w:after="0"/>
        <w:rPr>
          <w:rFonts w:ascii="순천향체" w:eastAsia="순천향체" w:hAnsi="순천향체" w:cs="Arial"/>
          <w:iCs/>
          <w:sz w:val="22"/>
          <w:lang w:eastAsia="ko-KR"/>
        </w:rPr>
        <w:pPrChange w:id="53" w:author="user" w:date="2020-07-13T10:59:00Z">
          <w:pPr>
            <w:pStyle w:val="a9"/>
            <w:numPr>
              <w:ilvl w:val="2"/>
              <w:numId w:val="12"/>
            </w:numPr>
            <w:adjustRightInd w:val="0"/>
            <w:spacing w:after="0"/>
            <w:ind w:leftChars="195" w:left="868" w:hanging="400"/>
          </w:pPr>
        </w:pPrChange>
      </w:pPr>
      <w:r w:rsidRPr="00B34FC4">
        <w:rPr>
          <w:rFonts w:ascii="순천향체" w:eastAsia="순천향체" w:hAnsi="순천향체" w:cs="Arial" w:hint="eastAsia"/>
          <w:iCs/>
          <w:sz w:val="22"/>
          <w:lang w:eastAsia="ko-KR"/>
        </w:rPr>
        <w:t xml:space="preserve">도난 상황 </w:t>
      </w:r>
      <w:r w:rsidRPr="00B34FC4">
        <w:rPr>
          <w:rFonts w:ascii="순천향체" w:eastAsia="순천향체" w:hAnsi="순천향체" w:cs="맑은 고딕" w:hint="eastAsia"/>
          <w:iCs/>
          <w:sz w:val="22"/>
          <w:lang w:eastAsia="ko-KR"/>
        </w:rPr>
        <w:t>발생 시 관리자 메일로 확인 요청</w:t>
      </w:r>
    </w:p>
    <w:p w14:paraId="1C2CEE11" w14:textId="77777777" w:rsidR="00E067A6" w:rsidRPr="00B51396" w:rsidRDefault="00E067A6" w:rsidP="00687B9E">
      <w:pPr>
        <w:pStyle w:val="2"/>
        <w:rPr>
          <w:rFonts w:ascii="순천향체" w:eastAsia="순천향체" w:hAnsi="순천향체" w:cs="Arial"/>
        </w:rPr>
      </w:pPr>
      <w:bookmarkStart w:id="54" w:name="_Toc45328365"/>
      <w:r w:rsidRPr="00B51396">
        <w:rPr>
          <w:rFonts w:ascii="순천향체" w:eastAsia="순천향체" w:hAnsi="순천향체" w:cs="Arial" w:hint="eastAsia"/>
          <w:lang w:eastAsia="ko-KR"/>
        </w:rPr>
        <w:t xml:space="preserve">제약 </w:t>
      </w:r>
      <w:r w:rsidRPr="00B51396">
        <w:rPr>
          <w:rFonts w:ascii="순천향체" w:eastAsia="순천향체" w:hAnsi="순천향체" w:cs="맑은 고딕" w:hint="eastAsia"/>
          <w:lang w:eastAsia="ko-KR"/>
        </w:rPr>
        <w:t>사항</w:t>
      </w:r>
      <w:bookmarkEnd w:id="54"/>
    </w:p>
    <w:p w14:paraId="02B5C10B" w14:textId="77777777" w:rsidR="00E067A6" w:rsidRPr="00B51396" w:rsidRDefault="00E067A6" w:rsidP="00061429">
      <w:pPr>
        <w:pStyle w:val="a9"/>
        <w:numPr>
          <w:ilvl w:val="0"/>
          <w:numId w:val="13"/>
        </w:numPr>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공용 냉장고 내부에 음식 통이 모두 인식될 수 있게 센서(무게 센서)를 설치</w:t>
      </w:r>
    </w:p>
    <w:p w14:paraId="11BB85AF" w14:textId="77777777" w:rsidR="00E067A6" w:rsidRPr="00B51396" w:rsidRDefault="00E067A6" w:rsidP="00061429">
      <w:pPr>
        <w:pStyle w:val="a9"/>
        <w:numPr>
          <w:ilvl w:val="0"/>
          <w:numId w:val="13"/>
        </w:numPr>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lastRenderedPageBreak/>
        <w:t>공용 냉장고의 높이를 고려하여 도난 시 해당 사용자가 찍힐 수 있는 위치에 냉장고 윗 부분에 카메라 설치</w:t>
      </w:r>
    </w:p>
    <w:p w14:paraId="62045760" w14:textId="3F54245A" w:rsidR="00E067A6" w:rsidRPr="00B51396" w:rsidRDefault="00E067A6" w:rsidP="00061429">
      <w:pPr>
        <w:pStyle w:val="a9"/>
        <w:numPr>
          <w:ilvl w:val="0"/>
          <w:numId w:val="13"/>
        </w:numPr>
        <w:spacing w:after="0"/>
        <w:rPr>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 xml:space="preserve">사용자가 </w:t>
      </w:r>
      <w:ins w:id="55" w:author="user" w:date="2020-07-13T11:00:00Z">
        <w:r w:rsidR="00B34FC4">
          <w:rPr>
            <w:rFonts w:ascii="순천향체" w:eastAsia="순천향체" w:hAnsi="순천향체" w:cs="Arial" w:hint="eastAsia"/>
            <w:iCs/>
            <w:sz w:val="22"/>
            <w:lang w:eastAsia="ko-KR"/>
          </w:rPr>
          <w:t>리</w:t>
        </w:r>
        <w:r w:rsidR="00B34FC4">
          <w:rPr>
            <w:rFonts w:ascii="맑은 고딕" w:hAnsi="맑은 고딕" w:cs="맑은 고딕" w:hint="eastAsia"/>
            <w:iCs/>
            <w:sz w:val="22"/>
            <w:lang w:eastAsia="ko-KR"/>
          </w:rPr>
          <w:t>모컨</w:t>
        </w:r>
      </w:ins>
      <w:del w:id="56" w:author="user" w:date="2020-07-13T11:00:00Z">
        <w:r w:rsidRPr="00B51396" w:rsidDel="00B34FC4">
          <w:rPr>
            <w:rFonts w:ascii="순천향체" w:eastAsia="순천향체" w:hAnsi="순천향체" w:cs="Arial" w:hint="eastAsia"/>
            <w:iCs/>
            <w:sz w:val="22"/>
            <w:lang w:eastAsia="ko-KR"/>
          </w:rPr>
          <w:delText>키패드</w:delText>
        </w:r>
      </w:del>
      <w:r w:rsidRPr="00B51396">
        <w:rPr>
          <w:rFonts w:ascii="순천향체" w:eastAsia="순천향체" w:hAnsi="순천향체" w:cs="Arial" w:hint="eastAsia"/>
          <w:iCs/>
          <w:sz w:val="22"/>
          <w:lang w:eastAsia="ko-KR"/>
        </w:rPr>
        <w:t xml:space="preserve"> 입력을 편하게 할 수 있게 고려하여 냉장고에 설치</w:t>
      </w:r>
    </w:p>
    <w:p w14:paraId="402060B5" w14:textId="6859B6AF" w:rsidR="00F93D0B" w:rsidRPr="00B51396" w:rsidDel="00B34FC4" w:rsidRDefault="00E067A6" w:rsidP="00061429">
      <w:pPr>
        <w:pStyle w:val="a9"/>
        <w:numPr>
          <w:ilvl w:val="0"/>
          <w:numId w:val="13"/>
        </w:numPr>
        <w:spacing w:after="0"/>
        <w:rPr>
          <w:del w:id="57" w:author="user" w:date="2020-07-13T10:59:00Z"/>
          <w:rFonts w:ascii="순천향체" w:eastAsia="순천향체" w:hAnsi="순천향체" w:cs="Arial"/>
          <w:iCs/>
          <w:sz w:val="22"/>
          <w:lang w:eastAsia="ko-KR"/>
        </w:rPr>
      </w:pPr>
      <w:r w:rsidRPr="00B51396">
        <w:rPr>
          <w:rFonts w:ascii="순천향체" w:eastAsia="순천향체" w:hAnsi="순천향체" w:cs="Arial" w:hint="eastAsia"/>
          <w:iCs/>
          <w:sz w:val="22"/>
          <w:lang w:eastAsia="ko-KR"/>
        </w:rPr>
        <w:t>공용 냉장고 잠금 장치 설치 시</w:t>
      </w:r>
      <w:ins w:id="58" w:author="user" w:date="2020-07-13T10:59:00Z">
        <w:r w:rsidR="00B34FC4">
          <w:rPr>
            <w:rFonts w:ascii="순천향체" w:eastAsia="순천향체" w:hAnsi="순천향체" w:cs="Arial"/>
            <w:iCs/>
            <w:sz w:val="22"/>
            <w:lang w:eastAsia="ko-KR"/>
          </w:rPr>
          <w:t xml:space="preserve"> </w:t>
        </w:r>
        <w:r w:rsidR="00B34FC4">
          <w:rPr>
            <w:rFonts w:ascii="순천향체" w:eastAsia="순천향체" w:hAnsi="순천향체" w:cs="Arial" w:hint="eastAsia"/>
            <w:iCs/>
            <w:sz w:val="22"/>
            <w:lang w:eastAsia="ko-KR"/>
          </w:rPr>
          <w:t>솔레노</w:t>
        </w:r>
        <w:r w:rsidR="00B34FC4">
          <w:rPr>
            <w:rFonts w:ascii="맑은 고딕" w:hAnsi="맑은 고딕" w:cs="맑은 고딕" w:hint="eastAsia"/>
            <w:iCs/>
            <w:sz w:val="22"/>
            <w:lang w:eastAsia="ko-KR"/>
          </w:rPr>
          <w:t>이드</w:t>
        </w:r>
      </w:ins>
      <w:del w:id="59" w:author="user" w:date="2020-07-13T10:59:00Z">
        <w:r w:rsidRPr="00B51396" w:rsidDel="00B34FC4">
          <w:rPr>
            <w:rFonts w:ascii="순천향체" w:eastAsia="순천향체" w:hAnsi="순천향체" w:cs="Arial" w:hint="eastAsia"/>
            <w:iCs/>
            <w:sz w:val="22"/>
            <w:lang w:eastAsia="ko-KR"/>
          </w:rPr>
          <w:delText xml:space="preserve"> </w:delText>
        </w:r>
        <w:r w:rsidRPr="00B51396" w:rsidDel="00B34FC4">
          <w:rPr>
            <w:rFonts w:ascii="순천향체" w:eastAsia="순천향체" w:hAnsi="순천향체" w:cs="Arial" w:hint="eastAsia"/>
            <w:iCs/>
            <w:strike/>
            <w:sz w:val="22"/>
            <w:lang w:eastAsia="ko-KR"/>
          </w:rPr>
          <w:delText>서브 모터</w:delText>
        </w:r>
      </w:del>
      <w:r w:rsidRPr="00B51396">
        <w:rPr>
          <w:rFonts w:ascii="순천향체" w:eastAsia="순천향체" w:hAnsi="순천향체" w:cs="Arial" w:hint="eastAsia"/>
          <w:iCs/>
          <w:sz w:val="22"/>
          <w:lang w:eastAsia="ko-KR"/>
        </w:rPr>
        <w:t>의 힘으로 냉장고 문을 견딜 수 있게 개발</w:t>
      </w:r>
    </w:p>
    <w:p w14:paraId="5B98F5AF" w14:textId="043184D9" w:rsidR="00E067A6" w:rsidRPr="00B34FC4" w:rsidRDefault="00F93D0B">
      <w:pPr>
        <w:pStyle w:val="a9"/>
        <w:numPr>
          <w:ilvl w:val="0"/>
          <w:numId w:val="13"/>
        </w:numPr>
        <w:spacing w:after="0"/>
        <w:rPr>
          <w:rFonts w:ascii="순천향체" w:eastAsia="순천향체" w:hAnsi="순천향체" w:cs="Arial"/>
          <w:iCs/>
          <w:sz w:val="22"/>
          <w:lang w:eastAsia="ko-KR"/>
        </w:rPr>
        <w:pPrChange w:id="60" w:author="user" w:date="2020-07-13T10:59:00Z">
          <w:pPr>
            <w:pStyle w:val="a9"/>
            <w:numPr>
              <w:numId w:val="22"/>
            </w:numPr>
            <w:spacing w:after="0"/>
            <w:ind w:left="1145" w:hanging="360"/>
          </w:pPr>
        </w:pPrChange>
      </w:pPr>
      <w:del w:id="61" w:author="user" w:date="2020-07-13T10:59:00Z">
        <w:r w:rsidRPr="00B34FC4" w:rsidDel="00B34FC4">
          <w:rPr>
            <w:rFonts w:ascii="순천향체" w:eastAsia="순천향체" w:hAnsi="순천향체" w:cs="Arial" w:hint="eastAsia"/>
            <w:iCs/>
            <w:sz w:val="22"/>
            <w:lang w:eastAsia="ko-KR"/>
          </w:rPr>
          <w:delText>솔레노</w:delText>
        </w:r>
        <w:r w:rsidRPr="00B34FC4" w:rsidDel="00B34FC4">
          <w:rPr>
            <w:rFonts w:ascii="순천향체" w:eastAsia="순천향체" w:hAnsi="순천향체" w:cs="맑은 고딕" w:hint="eastAsia"/>
            <w:iCs/>
            <w:sz w:val="22"/>
            <w:lang w:eastAsia="ko-KR"/>
          </w:rPr>
          <w:delText>이드로 변경</w:delText>
        </w:r>
        <w:r w:rsidR="00E067A6" w:rsidRPr="00B34FC4" w:rsidDel="00B34FC4">
          <w:rPr>
            <w:rFonts w:ascii="순천향체" w:eastAsia="순천향체" w:hAnsi="순천향체" w:cs="Arial" w:hint="eastAsia"/>
            <w:iCs/>
            <w:sz w:val="22"/>
            <w:lang w:eastAsia="ko-KR"/>
          </w:rPr>
          <w:delText xml:space="preserve"> </w:delText>
        </w:r>
      </w:del>
    </w:p>
    <w:p w14:paraId="1616256D" w14:textId="77777777" w:rsidR="00E067A6" w:rsidRPr="00B51396" w:rsidRDefault="00E067A6" w:rsidP="005E7614">
      <w:pPr>
        <w:pStyle w:val="a9"/>
        <w:spacing w:after="0"/>
        <w:ind w:left="425"/>
        <w:rPr>
          <w:rFonts w:ascii="순천향체" w:eastAsia="순천향체" w:hAnsi="순천향체" w:cs="Arial"/>
          <w:iCs/>
          <w:sz w:val="22"/>
          <w:lang w:eastAsia="ko-KR"/>
        </w:rPr>
      </w:pPr>
    </w:p>
    <w:p w14:paraId="6AA67AD2" w14:textId="77777777" w:rsidR="00E067A6" w:rsidRPr="00B51396" w:rsidRDefault="00E067A6" w:rsidP="00C14E28">
      <w:pPr>
        <w:pStyle w:val="2"/>
        <w:rPr>
          <w:rFonts w:ascii="순천향체" w:eastAsia="순천향체" w:hAnsi="순천향체" w:cs="Arial"/>
        </w:rPr>
      </w:pPr>
      <w:bookmarkStart w:id="62" w:name="_Toc45328366"/>
      <w:r w:rsidRPr="00B51396">
        <w:rPr>
          <w:rFonts w:ascii="순천향체" w:eastAsia="순천향체" w:hAnsi="순천향체" w:cs="Arial" w:hint="eastAsia"/>
          <w:lang w:eastAsia="ko-KR"/>
        </w:rPr>
        <w:t>개발 일정</w:t>
      </w:r>
      <w:bookmarkEnd w:id="62"/>
    </w:p>
    <w:p w14:paraId="0FC2BB49" w14:textId="0D152F0F" w:rsidR="00E067A6" w:rsidRPr="00B51396" w:rsidRDefault="00E067A6" w:rsidP="00ED36B2">
      <w:pPr>
        <w:pStyle w:val="a9"/>
        <w:spacing w:after="0"/>
        <w:rPr>
          <w:rFonts w:ascii="순천향체" w:eastAsia="순천향체" w:hAnsi="순천향체" w:cs="Arial"/>
          <w:iCs/>
          <w:lang w:eastAsia="ko-KR"/>
        </w:rPr>
      </w:pPr>
      <w:r w:rsidRPr="00B51396">
        <w:rPr>
          <w:rFonts w:ascii="순천향체" w:eastAsia="순천향체" w:hAnsi="순천향체" w:cs="Arial" w:hint="eastAsia"/>
          <w:iCs/>
          <w:lang w:eastAsia="ko-KR"/>
        </w:rPr>
        <w:t>주제 별 개발 추진 일정 작성</w:t>
      </w:r>
    </w:p>
    <w:tbl>
      <w:tblPr>
        <w:tblW w:w="9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2385"/>
        <w:gridCol w:w="505"/>
        <w:gridCol w:w="505"/>
        <w:gridCol w:w="505"/>
        <w:gridCol w:w="505"/>
        <w:gridCol w:w="505"/>
        <w:gridCol w:w="505"/>
        <w:gridCol w:w="505"/>
        <w:gridCol w:w="505"/>
        <w:gridCol w:w="505"/>
        <w:gridCol w:w="505"/>
        <w:gridCol w:w="505"/>
      </w:tblGrid>
      <w:tr w:rsidR="00E067A6" w:rsidRPr="00B51396" w14:paraId="7B0989A8" w14:textId="77777777" w:rsidTr="00816CE9">
        <w:trPr>
          <w:trHeight w:val="145"/>
          <w:jc w:val="center"/>
        </w:trPr>
        <w:tc>
          <w:tcPr>
            <w:tcW w:w="1216" w:type="dxa"/>
            <w:vMerge w:val="restart"/>
            <w:shd w:val="clear" w:color="auto" w:fill="D0CECE"/>
            <w:vAlign w:val="center"/>
          </w:tcPr>
          <w:p w14:paraId="3C978FB3"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주제</w:t>
            </w:r>
          </w:p>
        </w:tc>
        <w:tc>
          <w:tcPr>
            <w:tcW w:w="2385" w:type="dxa"/>
            <w:vMerge w:val="restart"/>
            <w:shd w:val="clear" w:color="auto" w:fill="D0CECE"/>
            <w:vAlign w:val="center"/>
          </w:tcPr>
          <w:p w14:paraId="1D709800"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추진 내용</w:t>
            </w:r>
          </w:p>
        </w:tc>
        <w:tc>
          <w:tcPr>
            <w:tcW w:w="5555" w:type="dxa"/>
            <w:gridSpan w:val="11"/>
            <w:tcBorders>
              <w:bottom w:val="single" w:sz="4" w:space="0" w:color="auto"/>
            </w:tcBorders>
            <w:shd w:val="clear" w:color="auto" w:fill="D0CECE"/>
            <w:vAlign w:val="center"/>
          </w:tcPr>
          <w:p w14:paraId="038406E7"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주차별 추진 일정</w:t>
            </w:r>
          </w:p>
        </w:tc>
      </w:tr>
      <w:tr w:rsidR="00E067A6" w:rsidRPr="00B51396" w14:paraId="0EEFCBEA" w14:textId="77777777" w:rsidTr="001F3E5B">
        <w:trPr>
          <w:trHeight w:val="145"/>
          <w:jc w:val="center"/>
        </w:trPr>
        <w:tc>
          <w:tcPr>
            <w:tcW w:w="1216" w:type="dxa"/>
            <w:vMerge/>
            <w:shd w:val="clear" w:color="auto" w:fill="D0CECE"/>
            <w:vAlign w:val="center"/>
          </w:tcPr>
          <w:p w14:paraId="37F2E5A5" w14:textId="77777777" w:rsidR="00E067A6" w:rsidRPr="00B51396" w:rsidRDefault="00E067A6" w:rsidP="00D074C9">
            <w:pPr>
              <w:pStyle w:val="a6"/>
              <w:spacing w:before="0" w:after="0"/>
              <w:rPr>
                <w:rFonts w:ascii="순천향체" w:eastAsia="순천향체" w:hAnsi="순천향체" w:cs="맑은 고딕"/>
                <w:sz w:val="20"/>
                <w:szCs w:val="20"/>
                <w:lang w:eastAsia="ko-KR"/>
              </w:rPr>
            </w:pPr>
          </w:p>
        </w:tc>
        <w:tc>
          <w:tcPr>
            <w:tcW w:w="2385" w:type="dxa"/>
            <w:vMerge/>
            <w:shd w:val="clear" w:color="auto" w:fill="D0CECE"/>
            <w:vAlign w:val="center"/>
          </w:tcPr>
          <w:p w14:paraId="7C60CF44" w14:textId="77777777" w:rsidR="00E067A6" w:rsidRPr="00B51396" w:rsidRDefault="00E067A6" w:rsidP="00D074C9">
            <w:pPr>
              <w:pStyle w:val="a6"/>
              <w:spacing w:before="0" w:after="0"/>
              <w:rPr>
                <w:rFonts w:ascii="순천향체" w:eastAsia="순천향체" w:hAnsi="순천향체" w:cs="맑은 고딕"/>
                <w:sz w:val="20"/>
                <w:szCs w:val="20"/>
                <w:lang w:eastAsia="ko-KR"/>
              </w:rPr>
            </w:pPr>
          </w:p>
        </w:tc>
        <w:tc>
          <w:tcPr>
            <w:tcW w:w="505" w:type="dxa"/>
            <w:tcBorders>
              <w:bottom w:val="single" w:sz="4" w:space="0" w:color="auto"/>
            </w:tcBorders>
            <w:shd w:val="clear" w:color="auto" w:fill="D0CECE"/>
            <w:vAlign w:val="center"/>
          </w:tcPr>
          <w:p w14:paraId="28FC6C39"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5</w:t>
            </w:r>
          </w:p>
        </w:tc>
        <w:tc>
          <w:tcPr>
            <w:tcW w:w="505" w:type="dxa"/>
            <w:tcBorders>
              <w:bottom w:val="single" w:sz="4" w:space="0" w:color="auto"/>
            </w:tcBorders>
            <w:shd w:val="clear" w:color="auto" w:fill="D0CECE"/>
            <w:vAlign w:val="center"/>
          </w:tcPr>
          <w:p w14:paraId="76D09EBF"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6</w:t>
            </w:r>
          </w:p>
        </w:tc>
        <w:tc>
          <w:tcPr>
            <w:tcW w:w="505" w:type="dxa"/>
            <w:tcBorders>
              <w:bottom w:val="single" w:sz="4" w:space="0" w:color="auto"/>
            </w:tcBorders>
            <w:shd w:val="clear" w:color="auto" w:fill="D0CECE"/>
            <w:vAlign w:val="center"/>
          </w:tcPr>
          <w:p w14:paraId="3C66EFA3"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7</w:t>
            </w:r>
          </w:p>
        </w:tc>
        <w:tc>
          <w:tcPr>
            <w:tcW w:w="505" w:type="dxa"/>
            <w:tcBorders>
              <w:bottom w:val="single" w:sz="4" w:space="0" w:color="auto"/>
            </w:tcBorders>
            <w:shd w:val="clear" w:color="auto" w:fill="D0CECE"/>
            <w:vAlign w:val="center"/>
          </w:tcPr>
          <w:p w14:paraId="54040992"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8</w:t>
            </w:r>
          </w:p>
        </w:tc>
        <w:tc>
          <w:tcPr>
            <w:tcW w:w="505" w:type="dxa"/>
            <w:tcBorders>
              <w:bottom w:val="single" w:sz="4" w:space="0" w:color="auto"/>
            </w:tcBorders>
            <w:shd w:val="clear" w:color="auto" w:fill="D0CECE"/>
            <w:vAlign w:val="center"/>
          </w:tcPr>
          <w:p w14:paraId="39EFF936"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9</w:t>
            </w:r>
          </w:p>
        </w:tc>
        <w:tc>
          <w:tcPr>
            <w:tcW w:w="505" w:type="dxa"/>
            <w:tcBorders>
              <w:bottom w:val="single" w:sz="4" w:space="0" w:color="auto"/>
            </w:tcBorders>
            <w:shd w:val="clear" w:color="auto" w:fill="D0CECE"/>
            <w:vAlign w:val="center"/>
          </w:tcPr>
          <w:p w14:paraId="463857EC"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0</w:t>
            </w:r>
          </w:p>
        </w:tc>
        <w:tc>
          <w:tcPr>
            <w:tcW w:w="505" w:type="dxa"/>
            <w:tcBorders>
              <w:bottom w:val="single" w:sz="4" w:space="0" w:color="auto"/>
            </w:tcBorders>
            <w:shd w:val="clear" w:color="auto" w:fill="D0CECE"/>
            <w:vAlign w:val="center"/>
          </w:tcPr>
          <w:p w14:paraId="7A91C143"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1</w:t>
            </w:r>
          </w:p>
        </w:tc>
        <w:tc>
          <w:tcPr>
            <w:tcW w:w="505" w:type="dxa"/>
            <w:tcBorders>
              <w:bottom w:val="single" w:sz="4" w:space="0" w:color="auto"/>
            </w:tcBorders>
            <w:shd w:val="clear" w:color="auto" w:fill="D0CECE"/>
            <w:vAlign w:val="center"/>
          </w:tcPr>
          <w:p w14:paraId="44B020F3"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2</w:t>
            </w:r>
          </w:p>
        </w:tc>
        <w:tc>
          <w:tcPr>
            <w:tcW w:w="505" w:type="dxa"/>
            <w:tcBorders>
              <w:bottom w:val="single" w:sz="4" w:space="0" w:color="auto"/>
            </w:tcBorders>
            <w:shd w:val="clear" w:color="auto" w:fill="D0CECE"/>
            <w:vAlign w:val="center"/>
          </w:tcPr>
          <w:p w14:paraId="33ECDCA0"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3</w:t>
            </w:r>
          </w:p>
        </w:tc>
        <w:tc>
          <w:tcPr>
            <w:tcW w:w="505" w:type="dxa"/>
            <w:tcBorders>
              <w:bottom w:val="single" w:sz="4" w:space="0" w:color="auto"/>
            </w:tcBorders>
            <w:shd w:val="clear" w:color="auto" w:fill="D0CECE"/>
            <w:vAlign w:val="center"/>
          </w:tcPr>
          <w:p w14:paraId="20D8B181"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4</w:t>
            </w:r>
          </w:p>
        </w:tc>
        <w:tc>
          <w:tcPr>
            <w:tcW w:w="505" w:type="dxa"/>
            <w:tcBorders>
              <w:bottom w:val="single" w:sz="4" w:space="0" w:color="auto"/>
            </w:tcBorders>
            <w:shd w:val="clear" w:color="auto" w:fill="D0CECE"/>
            <w:vAlign w:val="center"/>
          </w:tcPr>
          <w:p w14:paraId="341E715D" w14:textId="77777777" w:rsidR="00E067A6" w:rsidRPr="00B51396" w:rsidRDefault="00E067A6" w:rsidP="00D074C9">
            <w:pPr>
              <w:pStyle w:val="a6"/>
              <w:spacing w:before="0" w:after="0"/>
              <w:rPr>
                <w:rFonts w:ascii="순천향체" w:eastAsia="순천향체" w:hAnsi="순천향체" w:cs="맑은 고딕"/>
                <w:sz w:val="20"/>
                <w:szCs w:val="20"/>
                <w:lang w:eastAsia="ko-KR"/>
              </w:rPr>
            </w:pPr>
            <w:r w:rsidRPr="00B51396">
              <w:rPr>
                <w:rFonts w:ascii="순천향체" w:eastAsia="순천향체" w:hAnsi="순천향체" w:cs="맑은 고딕" w:hint="eastAsia"/>
                <w:sz w:val="20"/>
                <w:szCs w:val="20"/>
                <w:lang w:eastAsia="ko-KR"/>
              </w:rPr>
              <w:t>1</w:t>
            </w:r>
            <w:r w:rsidRPr="00B51396">
              <w:rPr>
                <w:rFonts w:ascii="순천향체" w:eastAsia="순천향체" w:hAnsi="순천향체" w:cs="맑은 고딕"/>
                <w:sz w:val="20"/>
                <w:szCs w:val="20"/>
                <w:lang w:eastAsia="ko-KR"/>
              </w:rPr>
              <w:t>5</w:t>
            </w:r>
          </w:p>
        </w:tc>
      </w:tr>
      <w:tr w:rsidR="00E067A6" w:rsidRPr="00B51396" w14:paraId="5D68B9D0" w14:textId="77777777" w:rsidTr="001F3E5B">
        <w:trPr>
          <w:trHeight w:val="20"/>
          <w:jc w:val="center"/>
        </w:trPr>
        <w:tc>
          <w:tcPr>
            <w:tcW w:w="1216" w:type="dxa"/>
            <w:vMerge w:val="restart"/>
            <w:shd w:val="clear" w:color="auto" w:fill="auto"/>
            <w:vAlign w:val="center"/>
          </w:tcPr>
          <w:p w14:paraId="206E7C4B" w14:textId="77777777" w:rsidR="00E067A6" w:rsidRPr="00B51396" w:rsidRDefault="00E067A6" w:rsidP="00D944B8">
            <w:pPr>
              <w:pStyle w:val="a6"/>
              <w:spacing w:before="0" w:after="0"/>
              <w:rPr>
                <w:rFonts w:ascii="순천향체" w:eastAsia="순천향체" w:hAnsi="순천향체" w:cs="맑은 고딕"/>
                <w:b w:val="0"/>
                <w:sz w:val="20"/>
                <w:szCs w:val="20"/>
                <w:lang w:eastAsia="ko-KR"/>
              </w:rPr>
            </w:pPr>
            <w:bookmarkStart w:id="63" w:name="_Hlk20297602"/>
            <w:r w:rsidRPr="00B51396">
              <w:rPr>
                <w:rFonts w:ascii="순천향체" w:eastAsia="순천향체" w:hAnsi="순천향체" w:cs="맑은 고딕" w:hint="eastAsia"/>
                <w:b w:val="0"/>
                <w:sz w:val="20"/>
                <w:szCs w:val="20"/>
                <w:lang w:eastAsia="ko-KR"/>
              </w:rPr>
              <w:t>하드웨어</w:t>
            </w:r>
          </w:p>
        </w:tc>
        <w:tc>
          <w:tcPr>
            <w:tcW w:w="2385" w:type="dxa"/>
            <w:vMerge w:val="restart"/>
            <w:shd w:val="clear" w:color="auto" w:fill="auto"/>
            <w:vAlign w:val="center"/>
          </w:tcPr>
          <w:p w14:paraId="49A30A22"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 xml:space="preserve">문 잠금 </w:t>
            </w:r>
            <w:r w:rsidRPr="00B51396">
              <w:rPr>
                <w:rFonts w:ascii="순천향체" w:eastAsia="순천향체" w:hAnsi="순천향체" w:cs="맑은 고딕"/>
                <w:b w:val="0"/>
                <w:sz w:val="20"/>
                <w:szCs w:val="20"/>
                <w:lang w:eastAsia="ko-KR"/>
              </w:rPr>
              <w:t>&amp;</w:t>
            </w:r>
          </w:p>
          <w:p w14:paraId="0EC89FBC" w14:textId="2DF803B7" w:rsidR="00E067A6" w:rsidRPr="00B51396" w:rsidRDefault="00E067A6" w:rsidP="00230E1D">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개폐</w:t>
            </w:r>
            <w:ins w:id="64" w:author="user" w:date="2020-07-13T11:00:00Z">
              <w:r w:rsidR="00B34FC4">
                <w:rPr>
                  <w:rFonts w:ascii="순천향체" w:eastAsia="순천향체" w:hAnsi="순천향체" w:cs="맑은 고딕" w:hint="eastAsia"/>
                  <w:b w:val="0"/>
                  <w:sz w:val="20"/>
                  <w:szCs w:val="20"/>
                  <w:lang w:eastAsia="ko-KR"/>
                </w:rPr>
                <w:t xml:space="preserve"> </w:t>
              </w:r>
            </w:ins>
            <w:r w:rsidRPr="00B51396">
              <w:rPr>
                <w:rFonts w:ascii="순천향체" w:eastAsia="순천향체" w:hAnsi="순천향체" w:cs="맑은 고딕" w:hint="eastAsia"/>
                <w:b w:val="0"/>
                <w:sz w:val="20"/>
                <w:szCs w:val="20"/>
                <w:lang w:eastAsia="ko-KR"/>
              </w:rPr>
              <w:t>여부 인식</w:t>
            </w:r>
          </w:p>
        </w:tc>
        <w:tc>
          <w:tcPr>
            <w:tcW w:w="505" w:type="dxa"/>
            <w:tcBorders>
              <w:left w:val="nil"/>
              <w:bottom w:val="nil"/>
              <w:right w:val="nil"/>
            </w:tcBorders>
            <w:shd w:val="clear" w:color="auto" w:fill="auto"/>
            <w:vAlign w:val="center"/>
          </w:tcPr>
          <w:p w14:paraId="41A4998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2A3C78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029A7C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916908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1B361F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9C1E8D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F0D7A9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3248C1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C1FC9D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A8E20E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69903C5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0FD6BAA3" w14:textId="77777777" w:rsidTr="00F12DD4">
        <w:trPr>
          <w:trHeight w:val="20"/>
          <w:jc w:val="center"/>
        </w:trPr>
        <w:tc>
          <w:tcPr>
            <w:tcW w:w="1216" w:type="dxa"/>
            <w:vMerge/>
            <w:shd w:val="clear" w:color="auto" w:fill="auto"/>
            <w:vAlign w:val="center"/>
          </w:tcPr>
          <w:p w14:paraId="15AD4E56"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4A2F0B1"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D9E2F3"/>
            <w:vAlign w:val="center"/>
          </w:tcPr>
          <w:p w14:paraId="69F879A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7C602D8B" w14:textId="77777777" w:rsidR="00E067A6" w:rsidRPr="00B51396" w:rsidRDefault="00E067A6" w:rsidP="00F93D0B">
            <w:pPr>
              <w:pStyle w:val="a6"/>
              <w:spacing w:before="0" w:after="0"/>
              <w:jc w:val="left"/>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10C035F2" w14:textId="1EFB56F5"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8E22F8D" w14:textId="45B5D76B"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846F542" w14:textId="43218D92"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53BD84B" w14:textId="15C7BC28"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3E57DA0" w14:textId="564A5009"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6114ECD" w14:textId="426B4DCD"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108C2A0" w14:textId="54CE5D40"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81F37C9" w14:textId="51609C33"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70ABF4AE" w14:textId="7EDE3D19"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1F026BDF" w14:textId="77777777" w:rsidTr="001F3E5B">
        <w:trPr>
          <w:trHeight w:val="20"/>
          <w:jc w:val="center"/>
        </w:trPr>
        <w:tc>
          <w:tcPr>
            <w:tcW w:w="1216" w:type="dxa"/>
            <w:vMerge/>
            <w:shd w:val="clear" w:color="auto" w:fill="auto"/>
            <w:vAlign w:val="center"/>
          </w:tcPr>
          <w:p w14:paraId="3BC2C9C5"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AC35A24"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7365ED2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8487F8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05085D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C2BDE0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9F27B1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6698FA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AB7DEA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AE51A8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237D54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2FD169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2257D7E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1D4A3A02" w14:textId="77777777" w:rsidTr="001F3E5B">
        <w:trPr>
          <w:trHeight w:val="20"/>
          <w:jc w:val="center"/>
        </w:trPr>
        <w:tc>
          <w:tcPr>
            <w:tcW w:w="1216" w:type="dxa"/>
            <w:vMerge/>
            <w:shd w:val="clear" w:color="auto" w:fill="auto"/>
            <w:vAlign w:val="center"/>
          </w:tcPr>
          <w:p w14:paraId="3AF11145"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4D3053F1" w14:textId="77777777" w:rsidR="00E067A6" w:rsidRPr="00B51396" w:rsidRDefault="00E067A6" w:rsidP="008903D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R</w:t>
            </w:r>
            <w:r w:rsidRPr="00B51396">
              <w:rPr>
                <w:rFonts w:ascii="순천향체" w:eastAsia="순천향체" w:hAnsi="순천향체" w:cs="맑은 고딕"/>
                <w:b w:val="0"/>
                <w:sz w:val="20"/>
                <w:szCs w:val="20"/>
                <w:lang w:eastAsia="ko-KR"/>
              </w:rPr>
              <w:t xml:space="preserve">FID </w:t>
            </w:r>
            <w:r w:rsidRPr="00B51396">
              <w:rPr>
                <w:rFonts w:ascii="순천향체" w:eastAsia="순천향체" w:hAnsi="순천향체" w:cs="맑은 고딕" w:hint="eastAsia"/>
                <w:b w:val="0"/>
                <w:sz w:val="20"/>
                <w:szCs w:val="20"/>
                <w:lang w:eastAsia="ko-KR"/>
              </w:rPr>
              <w:t>태그 인식 &amp;</w:t>
            </w:r>
          </w:p>
          <w:p w14:paraId="52111027" w14:textId="77777777" w:rsidR="00E067A6" w:rsidRPr="00B51396" w:rsidRDefault="00E067A6" w:rsidP="008903D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블루투스 통신</w:t>
            </w:r>
          </w:p>
        </w:tc>
        <w:tc>
          <w:tcPr>
            <w:tcW w:w="505" w:type="dxa"/>
            <w:tcBorders>
              <w:left w:val="nil"/>
              <w:bottom w:val="nil"/>
              <w:right w:val="nil"/>
            </w:tcBorders>
            <w:shd w:val="clear" w:color="auto" w:fill="auto"/>
            <w:vAlign w:val="center"/>
          </w:tcPr>
          <w:p w14:paraId="73A58C9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10EA62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A096D1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6AB621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7DF494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C09F2F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4B9E77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AF1608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910D98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67622F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7D28B23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307E61ED" w14:textId="77777777" w:rsidTr="001F3E5B">
        <w:trPr>
          <w:trHeight w:val="20"/>
          <w:jc w:val="center"/>
        </w:trPr>
        <w:tc>
          <w:tcPr>
            <w:tcW w:w="1216" w:type="dxa"/>
            <w:vMerge/>
            <w:shd w:val="clear" w:color="auto" w:fill="auto"/>
            <w:vAlign w:val="center"/>
          </w:tcPr>
          <w:p w14:paraId="43A01799"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6FB61D40"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D9E2F3"/>
            <w:vAlign w:val="center"/>
          </w:tcPr>
          <w:p w14:paraId="388D03D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14D8C54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B15899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44C3A4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B656AA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CB9318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7ACFB7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2385A7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6F2D38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CA9D58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5A70B28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1825CD38" w14:textId="77777777" w:rsidTr="005E7614">
        <w:trPr>
          <w:trHeight w:val="20"/>
          <w:jc w:val="center"/>
        </w:trPr>
        <w:tc>
          <w:tcPr>
            <w:tcW w:w="1216" w:type="dxa"/>
            <w:vMerge/>
            <w:shd w:val="clear" w:color="auto" w:fill="auto"/>
            <w:vAlign w:val="center"/>
          </w:tcPr>
          <w:p w14:paraId="7B7F9C5B"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tcBorders>
              <w:bottom w:val="single" w:sz="4" w:space="0" w:color="auto"/>
            </w:tcBorders>
            <w:shd w:val="clear" w:color="auto" w:fill="auto"/>
            <w:vAlign w:val="center"/>
          </w:tcPr>
          <w:p w14:paraId="699E5866"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7AB23F4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333960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D0EC28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A49EC9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10743F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EC80B8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B6F83A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01B55D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3B8285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AF05D4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32378CE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4C20AEDB" w14:textId="77777777" w:rsidTr="009C0649">
        <w:trPr>
          <w:trHeight w:val="20"/>
          <w:jc w:val="center"/>
        </w:trPr>
        <w:tc>
          <w:tcPr>
            <w:tcW w:w="1216" w:type="dxa"/>
            <w:vMerge/>
            <w:shd w:val="clear" w:color="auto" w:fill="auto"/>
            <w:vAlign w:val="center"/>
          </w:tcPr>
          <w:p w14:paraId="7D3E9982"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65940AF5"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LCD</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메시지 출력</w:t>
            </w:r>
          </w:p>
        </w:tc>
        <w:tc>
          <w:tcPr>
            <w:tcW w:w="505" w:type="dxa"/>
            <w:tcBorders>
              <w:top w:val="single" w:sz="4" w:space="0" w:color="auto"/>
              <w:left w:val="nil"/>
              <w:bottom w:val="nil"/>
              <w:right w:val="nil"/>
            </w:tcBorders>
            <w:shd w:val="clear" w:color="auto" w:fill="auto"/>
            <w:vAlign w:val="center"/>
          </w:tcPr>
          <w:p w14:paraId="7B75473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D3A36F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D5B72E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852F0B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0E9613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4425DE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11A581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AB24D8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554E3B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4B0119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319F6CE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1143703D" w14:textId="77777777" w:rsidTr="00F12DD4">
        <w:trPr>
          <w:trHeight w:val="20"/>
          <w:jc w:val="center"/>
        </w:trPr>
        <w:tc>
          <w:tcPr>
            <w:tcW w:w="1216" w:type="dxa"/>
            <w:vMerge/>
            <w:shd w:val="clear" w:color="auto" w:fill="auto"/>
            <w:vAlign w:val="center"/>
          </w:tcPr>
          <w:p w14:paraId="1CE0ED77"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7C02A2E7"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0C306C5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8B9C36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49898F1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D44702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58F647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90E942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F55A0D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3080C5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6CDE39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3A0A8A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0572696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365D2A7C" w14:textId="77777777" w:rsidTr="009C0649">
        <w:trPr>
          <w:trHeight w:val="20"/>
          <w:jc w:val="center"/>
        </w:trPr>
        <w:tc>
          <w:tcPr>
            <w:tcW w:w="1216" w:type="dxa"/>
            <w:vMerge/>
            <w:shd w:val="clear" w:color="auto" w:fill="auto"/>
            <w:vAlign w:val="center"/>
          </w:tcPr>
          <w:p w14:paraId="63358E61"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18A3FE40"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65D9D0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05D6C0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B0656F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D43C07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B3C451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23265D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27A63E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C56F9C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FB9C42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4A7CD9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1487BCA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7CE97DF1" w14:textId="77777777" w:rsidTr="001F3E5B">
        <w:trPr>
          <w:trHeight w:val="20"/>
          <w:jc w:val="center"/>
        </w:trPr>
        <w:tc>
          <w:tcPr>
            <w:tcW w:w="1216" w:type="dxa"/>
            <w:vMerge/>
            <w:shd w:val="clear" w:color="auto" w:fill="auto"/>
            <w:vAlign w:val="center"/>
          </w:tcPr>
          <w:p w14:paraId="2F33AC64"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6C694DE5" w14:textId="77777777" w:rsidR="00E067A6" w:rsidRPr="00B51396" w:rsidRDefault="00E067A6" w:rsidP="008903DF">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사진 촬영</w:t>
            </w:r>
          </w:p>
        </w:tc>
        <w:tc>
          <w:tcPr>
            <w:tcW w:w="505" w:type="dxa"/>
            <w:tcBorders>
              <w:left w:val="nil"/>
              <w:bottom w:val="nil"/>
              <w:right w:val="nil"/>
            </w:tcBorders>
            <w:shd w:val="clear" w:color="auto" w:fill="auto"/>
            <w:vAlign w:val="center"/>
          </w:tcPr>
          <w:p w14:paraId="1EDE34A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D973BF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DE372C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9B626A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BF6055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8380D0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957F23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DF44F2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08D217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14AE3E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2116A5F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49694B97" w14:textId="77777777" w:rsidTr="00816CE9">
        <w:trPr>
          <w:trHeight w:val="20"/>
          <w:jc w:val="center"/>
        </w:trPr>
        <w:tc>
          <w:tcPr>
            <w:tcW w:w="1216" w:type="dxa"/>
            <w:vMerge/>
            <w:shd w:val="clear" w:color="auto" w:fill="auto"/>
            <w:vAlign w:val="center"/>
          </w:tcPr>
          <w:p w14:paraId="249193DE"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7FE2754D" w14:textId="77777777" w:rsidR="00E067A6" w:rsidRPr="00B51396" w:rsidRDefault="00E067A6" w:rsidP="00D074C9">
            <w:pPr>
              <w:pStyle w:val="a6"/>
              <w:spacing w:before="0" w:after="0"/>
              <w:jc w:val="both"/>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2DBAFA0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9164CC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678C92F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16EFB0F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465421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BA5029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461F27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CA07AC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39213A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609E4D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449CAB6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7F1967A7" w14:textId="77777777" w:rsidTr="001F3E5B">
        <w:trPr>
          <w:trHeight w:val="20"/>
          <w:jc w:val="center"/>
        </w:trPr>
        <w:tc>
          <w:tcPr>
            <w:tcW w:w="1216" w:type="dxa"/>
            <w:vMerge/>
            <w:shd w:val="clear" w:color="auto" w:fill="auto"/>
            <w:vAlign w:val="center"/>
          </w:tcPr>
          <w:p w14:paraId="6785B546"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0F881AF8" w14:textId="77777777" w:rsidR="00E067A6" w:rsidRPr="00B51396" w:rsidRDefault="00E067A6" w:rsidP="00D074C9">
            <w:pPr>
              <w:pStyle w:val="a6"/>
              <w:spacing w:before="0" w:after="0"/>
              <w:jc w:val="both"/>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737F5C1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7FC701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A65E45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1F50B4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0BDCB4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C2C36A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738EED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E30AAD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C15EA8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FD3AF6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26FE268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58A3906D" w14:textId="77777777" w:rsidTr="001F3E5B">
        <w:trPr>
          <w:trHeight w:val="20"/>
          <w:jc w:val="center"/>
        </w:trPr>
        <w:tc>
          <w:tcPr>
            <w:tcW w:w="1216" w:type="dxa"/>
            <w:vMerge/>
            <w:shd w:val="clear" w:color="auto" w:fill="auto"/>
            <w:vAlign w:val="center"/>
          </w:tcPr>
          <w:p w14:paraId="0CAA649D"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30432FF2" w14:textId="494DFCEF" w:rsidR="00E067A6" w:rsidRPr="00B51396" w:rsidDel="00B34FC4" w:rsidRDefault="00E067A6">
            <w:pPr>
              <w:pStyle w:val="a6"/>
              <w:spacing w:before="0" w:after="0"/>
              <w:jc w:val="left"/>
              <w:rPr>
                <w:del w:id="65" w:author="user" w:date="2020-07-13T11:00:00Z"/>
                <w:rFonts w:ascii="순천향체" w:eastAsia="순천향체" w:hAnsi="순천향체" w:cs="맑은 고딕"/>
                <w:b w:val="0"/>
                <w:strike/>
                <w:sz w:val="20"/>
                <w:szCs w:val="20"/>
                <w:lang w:eastAsia="ko-KR"/>
              </w:rPr>
              <w:pPrChange w:id="66" w:author="user" w:date="2020-07-13T11:00:00Z">
                <w:pPr>
                  <w:pStyle w:val="a6"/>
                  <w:spacing w:before="0" w:after="0"/>
                </w:pPr>
              </w:pPrChange>
            </w:pPr>
            <w:del w:id="67" w:author="user" w:date="2020-07-13T11:00:00Z">
              <w:r w:rsidRPr="00B51396" w:rsidDel="00B34FC4">
                <w:rPr>
                  <w:rFonts w:ascii="순천향체" w:eastAsia="순천향체" w:hAnsi="순천향체" w:cs="맑은 고딕" w:hint="eastAsia"/>
                  <w:b w:val="0"/>
                  <w:strike/>
                  <w:sz w:val="20"/>
                  <w:szCs w:val="20"/>
                  <w:lang w:eastAsia="ko-KR"/>
                </w:rPr>
                <w:delText>경고음</w:delText>
              </w:r>
            </w:del>
          </w:p>
          <w:p w14:paraId="7FE280B8" w14:textId="48140101" w:rsidR="00F93D0B" w:rsidRPr="00B51396" w:rsidRDefault="00F93D0B">
            <w:pPr>
              <w:pStyle w:val="a6"/>
              <w:spacing w:before="0" w:after="0"/>
              <w:rPr>
                <w:rFonts w:ascii="순천향체" w:eastAsia="순천향체" w:hAnsi="순천향체" w:cs="맑은 고딕"/>
                <w:b w:val="0"/>
                <w:sz w:val="20"/>
                <w:szCs w:val="20"/>
                <w:lang w:eastAsia="ko-KR"/>
              </w:rPr>
              <w:pPrChange w:id="68" w:author="user" w:date="2020-07-13T11:00:00Z">
                <w:pPr>
                  <w:pStyle w:val="a6"/>
                  <w:spacing w:before="0" w:after="0"/>
                  <w:ind w:firstLineChars="100" w:firstLine="196"/>
                  <w:jc w:val="left"/>
                </w:pPr>
              </w:pPrChange>
            </w:pPr>
            <w:del w:id="69" w:author="user" w:date="2020-07-13T11:00:00Z">
              <w:r w:rsidRPr="00B51396" w:rsidDel="00B34FC4">
                <w:rPr>
                  <w:rFonts w:ascii="순천향체" w:eastAsia="순천향체" w:hAnsi="순천향체" w:cs="맑은 고딕" w:hint="eastAsia"/>
                  <w:bCs w:val="0"/>
                  <w:caps w:val="0"/>
                  <w:sz w:val="20"/>
                  <w:szCs w:val="20"/>
                  <w:lang w:eastAsia="ko-KR"/>
                </w:rPr>
                <w:delText>→</w:delText>
              </w:r>
              <w:r w:rsidRPr="00B51396" w:rsidDel="00B34FC4">
                <w:rPr>
                  <w:rFonts w:ascii="순천향체" w:eastAsia="순천향체" w:hAnsi="순천향체" w:cs="맑은 고딕" w:hint="eastAsia"/>
                  <w:b w:val="0"/>
                  <w:sz w:val="20"/>
                  <w:szCs w:val="20"/>
                  <w:lang w:eastAsia="ko-KR"/>
                </w:rPr>
                <w:delText xml:space="preserve"> </w:delText>
              </w:r>
            </w:del>
            <w:r w:rsidRPr="00B51396">
              <w:rPr>
                <w:rFonts w:ascii="순천향체" w:eastAsia="순천향체" w:hAnsi="순천향체" w:cs="맑은 고딕" w:hint="eastAsia"/>
                <w:b w:val="0"/>
                <w:sz w:val="20"/>
                <w:szCs w:val="20"/>
                <w:lang w:eastAsia="ko-KR"/>
              </w:rPr>
              <w:t>리모컨&amp;</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입력</w:t>
            </w:r>
          </w:p>
        </w:tc>
        <w:tc>
          <w:tcPr>
            <w:tcW w:w="505" w:type="dxa"/>
            <w:tcBorders>
              <w:top w:val="single" w:sz="4" w:space="0" w:color="auto"/>
              <w:left w:val="nil"/>
              <w:bottom w:val="nil"/>
              <w:right w:val="nil"/>
            </w:tcBorders>
            <w:shd w:val="clear" w:color="auto" w:fill="auto"/>
            <w:vAlign w:val="center"/>
          </w:tcPr>
          <w:p w14:paraId="2F71210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20E0D0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015769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273648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FE4A1E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123F55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B88871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FB4425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161150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46FEA0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74721BD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76562C57" w14:textId="77777777" w:rsidTr="00F12DD4">
        <w:trPr>
          <w:trHeight w:val="20"/>
          <w:jc w:val="center"/>
        </w:trPr>
        <w:tc>
          <w:tcPr>
            <w:tcW w:w="1216" w:type="dxa"/>
            <w:vMerge/>
            <w:shd w:val="clear" w:color="auto" w:fill="auto"/>
            <w:vAlign w:val="center"/>
          </w:tcPr>
          <w:p w14:paraId="15E886C8"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148770B0" w14:textId="77777777" w:rsidR="00E067A6" w:rsidRPr="00B51396" w:rsidRDefault="00E067A6" w:rsidP="00DB2C44">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2AFAD51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73CDECA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3DFCDB4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875CC9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A36E93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79CCDF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595B24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AE42C5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E85354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759EFC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4050C9B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56EC385F" w14:textId="77777777" w:rsidTr="001F3E5B">
        <w:trPr>
          <w:trHeight w:val="20"/>
          <w:jc w:val="center"/>
        </w:trPr>
        <w:tc>
          <w:tcPr>
            <w:tcW w:w="1216" w:type="dxa"/>
            <w:vMerge/>
            <w:shd w:val="clear" w:color="auto" w:fill="auto"/>
            <w:vAlign w:val="center"/>
          </w:tcPr>
          <w:p w14:paraId="62F009C7"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2DB40105" w14:textId="77777777" w:rsidR="00E067A6" w:rsidRPr="00B51396" w:rsidRDefault="00E067A6" w:rsidP="00D074C9">
            <w:pPr>
              <w:pStyle w:val="a6"/>
              <w:spacing w:before="0" w:after="0"/>
              <w:jc w:val="both"/>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D97DB9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5D0AB6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14BEC5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8B613A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C1BDB6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3BD0F6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704CE7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E71823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39D9A2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02E9A2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36DCFD3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1785C520" w14:textId="77777777" w:rsidTr="001F3E5B">
        <w:trPr>
          <w:trHeight w:val="20"/>
          <w:jc w:val="center"/>
        </w:trPr>
        <w:tc>
          <w:tcPr>
            <w:tcW w:w="1216" w:type="dxa"/>
            <w:vMerge/>
            <w:shd w:val="clear" w:color="auto" w:fill="auto"/>
            <w:vAlign w:val="center"/>
          </w:tcPr>
          <w:p w14:paraId="3F3B7039"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664D2122"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무게 인식</w:t>
            </w:r>
          </w:p>
        </w:tc>
        <w:tc>
          <w:tcPr>
            <w:tcW w:w="505" w:type="dxa"/>
            <w:tcBorders>
              <w:top w:val="single" w:sz="4" w:space="0" w:color="auto"/>
              <w:left w:val="nil"/>
              <w:bottom w:val="nil"/>
              <w:right w:val="nil"/>
            </w:tcBorders>
            <w:shd w:val="clear" w:color="auto" w:fill="auto"/>
            <w:vAlign w:val="center"/>
          </w:tcPr>
          <w:p w14:paraId="37FCFAC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F2E886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734A46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993BEF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412B2E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C65E40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BE94BB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00A724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BCF4D6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AD893E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31AEBC9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2609A7BF" w14:textId="77777777" w:rsidTr="00F12DD4">
        <w:trPr>
          <w:trHeight w:val="20"/>
          <w:jc w:val="center"/>
        </w:trPr>
        <w:tc>
          <w:tcPr>
            <w:tcW w:w="1216" w:type="dxa"/>
            <w:vMerge/>
            <w:shd w:val="clear" w:color="auto" w:fill="auto"/>
            <w:vAlign w:val="center"/>
          </w:tcPr>
          <w:p w14:paraId="01E80F0E"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E9648EE"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FBE4D5"/>
            <w:vAlign w:val="center"/>
          </w:tcPr>
          <w:p w14:paraId="267898D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7B8B9045"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342A9B0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18B48D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77566D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DF856E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B2A7FE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878E22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08814C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F93169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38D6DDD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426F220A" w14:textId="77777777" w:rsidTr="001F3E5B">
        <w:trPr>
          <w:trHeight w:val="20"/>
          <w:jc w:val="center"/>
        </w:trPr>
        <w:tc>
          <w:tcPr>
            <w:tcW w:w="1216" w:type="dxa"/>
            <w:vMerge/>
            <w:shd w:val="clear" w:color="auto" w:fill="auto"/>
            <w:vAlign w:val="center"/>
          </w:tcPr>
          <w:p w14:paraId="5B752307"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7CD98D0"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56C322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2CD3D7E"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6BCC22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270E833"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088C67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A31B5B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0141C9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E98DBA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92EEAD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7F2E4E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6C45879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6610739D" w14:textId="77777777" w:rsidTr="001F3E5B">
        <w:trPr>
          <w:trHeight w:val="20"/>
          <w:jc w:val="center"/>
        </w:trPr>
        <w:tc>
          <w:tcPr>
            <w:tcW w:w="1216" w:type="dxa"/>
            <w:vMerge w:val="restart"/>
            <w:shd w:val="clear" w:color="auto" w:fill="auto"/>
            <w:vAlign w:val="center"/>
          </w:tcPr>
          <w:p w14:paraId="3C79BB6A" w14:textId="77777777" w:rsidR="00E067A6" w:rsidRPr="00B51396" w:rsidRDefault="00E067A6" w:rsidP="009A35E7">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소프트웨어</w:t>
            </w:r>
          </w:p>
        </w:tc>
        <w:tc>
          <w:tcPr>
            <w:tcW w:w="2385" w:type="dxa"/>
            <w:vMerge w:val="restart"/>
            <w:shd w:val="clear" w:color="auto" w:fill="auto"/>
            <w:vAlign w:val="center"/>
          </w:tcPr>
          <w:p w14:paraId="2517ACEC" w14:textId="0FE502C0"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센서</w:t>
            </w:r>
            <w:ins w:id="70" w:author="user" w:date="2020-07-13T11:00:00Z">
              <w:r w:rsidR="00B34FC4">
                <w:rPr>
                  <w:rFonts w:ascii="순천향체" w:eastAsia="순천향체" w:hAnsi="순천향체" w:cs="맑은 고딕" w:hint="eastAsia"/>
                  <w:b w:val="0"/>
                  <w:sz w:val="20"/>
                  <w:szCs w:val="20"/>
                  <w:lang w:eastAsia="ko-KR"/>
                </w:rPr>
                <w:t xml:space="preserve"> </w:t>
              </w:r>
            </w:ins>
            <w:r w:rsidRPr="00B51396">
              <w:rPr>
                <w:rFonts w:ascii="순천향체" w:eastAsia="순천향체" w:hAnsi="순천향체" w:cs="맑은 고딕" w:hint="eastAsia"/>
                <w:b w:val="0"/>
                <w:sz w:val="20"/>
                <w:szCs w:val="20"/>
                <w:lang w:eastAsia="ko-KR"/>
              </w:rPr>
              <w:t>작동</w:t>
            </w:r>
          </w:p>
        </w:tc>
        <w:tc>
          <w:tcPr>
            <w:tcW w:w="505" w:type="dxa"/>
            <w:tcBorders>
              <w:left w:val="nil"/>
              <w:bottom w:val="nil"/>
              <w:right w:val="nil"/>
            </w:tcBorders>
            <w:shd w:val="clear" w:color="auto" w:fill="auto"/>
            <w:vAlign w:val="center"/>
          </w:tcPr>
          <w:p w14:paraId="1851A44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F187A7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91EB09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969AC1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5FC6F7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04BD72F"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88AE21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310792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A049D1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E0C5A7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5AF78E0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71F1364C" w14:textId="77777777" w:rsidTr="00F12DD4">
        <w:trPr>
          <w:trHeight w:val="20"/>
          <w:jc w:val="center"/>
        </w:trPr>
        <w:tc>
          <w:tcPr>
            <w:tcW w:w="1216" w:type="dxa"/>
            <w:vMerge/>
            <w:shd w:val="clear" w:color="auto" w:fill="auto"/>
            <w:vAlign w:val="center"/>
          </w:tcPr>
          <w:p w14:paraId="20303C68"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758A2A9C"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7F7F7F"/>
            <w:vAlign w:val="center"/>
          </w:tcPr>
          <w:p w14:paraId="509191C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7B92DA9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BD95F8C"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6D3365C8"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7D4A76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426530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D4B6FF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212E9F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AA75C89"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195D48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5C061F7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38528260" w14:textId="77777777" w:rsidTr="001F3E5B">
        <w:trPr>
          <w:trHeight w:val="20"/>
          <w:jc w:val="center"/>
        </w:trPr>
        <w:tc>
          <w:tcPr>
            <w:tcW w:w="1216" w:type="dxa"/>
            <w:vMerge/>
            <w:shd w:val="clear" w:color="auto" w:fill="auto"/>
            <w:vAlign w:val="center"/>
          </w:tcPr>
          <w:p w14:paraId="4DBCF24D" w14:textId="77777777" w:rsidR="00E067A6" w:rsidRPr="00B51396" w:rsidRDefault="00E067A6" w:rsidP="00D074C9">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64A85501"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28D1E9D2"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803EAB1"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94F542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35B48F0"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009D59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453B064"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9A29816"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DB16E7D"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AE8614A"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FE93057"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2FF07F5B" w14:textId="77777777" w:rsidR="00E067A6" w:rsidRPr="00B51396" w:rsidRDefault="00E067A6" w:rsidP="00D074C9">
            <w:pPr>
              <w:pStyle w:val="a6"/>
              <w:spacing w:before="0" w:after="0"/>
              <w:rPr>
                <w:rFonts w:ascii="순천향체" w:eastAsia="순천향체" w:hAnsi="순천향체" w:cs="맑은 고딕"/>
                <w:b w:val="0"/>
                <w:sz w:val="14"/>
                <w:szCs w:val="18"/>
                <w:lang w:eastAsia="ko-KR"/>
              </w:rPr>
            </w:pPr>
          </w:p>
        </w:tc>
      </w:tr>
      <w:tr w:rsidR="00E067A6" w:rsidRPr="00B51396" w14:paraId="3B77D934" w14:textId="77777777" w:rsidTr="001F3E5B">
        <w:trPr>
          <w:trHeight w:val="20"/>
          <w:jc w:val="center"/>
        </w:trPr>
        <w:tc>
          <w:tcPr>
            <w:tcW w:w="1216" w:type="dxa"/>
            <w:vMerge/>
            <w:shd w:val="clear" w:color="auto" w:fill="auto"/>
            <w:vAlign w:val="center"/>
          </w:tcPr>
          <w:p w14:paraId="50607F2E"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20FBED8A" w14:textId="77777777" w:rsidR="00E067A6" w:rsidRPr="00B51396" w:rsidRDefault="00E067A6" w:rsidP="00A035A6">
            <w:pPr>
              <w:widowControl w:val="0"/>
              <w:pBdr>
                <w:top w:val="nil"/>
                <w:left w:val="nil"/>
                <w:bottom w:val="nil"/>
                <w:right w:val="nil"/>
                <w:between w:val="nil"/>
              </w:pBdr>
              <w:spacing w:line="276" w:lineRule="auto"/>
              <w:jc w:val="center"/>
              <w:rPr>
                <w:rFonts w:ascii="순천향체" w:eastAsia="순천향체" w:hAnsi="순천향체" w:cs="맑은 고딕"/>
                <w:sz w:val="20"/>
                <w:szCs w:val="20"/>
                <w:lang w:eastAsia="ko-KR"/>
              </w:rPr>
            </w:pPr>
            <w:r w:rsidRPr="00B51396">
              <w:rPr>
                <w:rFonts w:ascii="순천향체" w:eastAsia="순천향체" w:hAnsi="순천향체" w:cs="맑은 고딕"/>
                <w:sz w:val="20"/>
                <w:szCs w:val="20"/>
                <w:lang w:eastAsia="ko-KR"/>
              </w:rPr>
              <w:t xml:space="preserve">RPI </w:t>
            </w:r>
            <w:r w:rsidRPr="00B51396">
              <w:rPr>
                <w:rFonts w:ascii="순천향체" w:eastAsia="순천향체" w:hAnsi="순천향체" w:cs="맑은 고딕" w:hint="eastAsia"/>
                <w:sz w:val="20"/>
                <w:szCs w:val="20"/>
                <w:lang w:eastAsia="ko-KR"/>
              </w:rPr>
              <w:t>서버</w:t>
            </w:r>
          </w:p>
        </w:tc>
        <w:tc>
          <w:tcPr>
            <w:tcW w:w="505" w:type="dxa"/>
            <w:tcBorders>
              <w:left w:val="nil"/>
              <w:bottom w:val="nil"/>
              <w:right w:val="nil"/>
            </w:tcBorders>
            <w:shd w:val="clear" w:color="auto" w:fill="auto"/>
            <w:vAlign w:val="center"/>
          </w:tcPr>
          <w:p w14:paraId="7BD49B3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652EC17"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637EBD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A60A8B9"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9358B76"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63407E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5211C0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23D78A9"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B4ABAB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CEAF292"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5C68CC70"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25E6C965" w14:textId="77777777" w:rsidTr="00F12DD4">
        <w:trPr>
          <w:trHeight w:val="20"/>
          <w:jc w:val="center"/>
        </w:trPr>
        <w:tc>
          <w:tcPr>
            <w:tcW w:w="1216" w:type="dxa"/>
            <w:vMerge/>
            <w:shd w:val="clear" w:color="auto" w:fill="auto"/>
            <w:vAlign w:val="center"/>
          </w:tcPr>
          <w:p w14:paraId="7FD464AC"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122710F3"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7FC1F47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ECD8B2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3E5FF092"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19CDA9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797BC778"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1CA05244"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D80A988"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BF4B466"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5B99FC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D3325ED"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3E42DB60"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36013C81" w14:textId="77777777" w:rsidTr="001F3E5B">
        <w:trPr>
          <w:trHeight w:val="20"/>
          <w:jc w:val="center"/>
        </w:trPr>
        <w:tc>
          <w:tcPr>
            <w:tcW w:w="1216" w:type="dxa"/>
            <w:vMerge/>
            <w:shd w:val="clear" w:color="auto" w:fill="auto"/>
            <w:vAlign w:val="center"/>
          </w:tcPr>
          <w:p w14:paraId="21C8E12A"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272C7F3"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786D77E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A9D2BA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AA0D75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771585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2566BCD"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87276C9"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A43B24C"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21BC6B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EA2D0F6"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7376AF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340EC751"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1EDC8CA2" w14:textId="77777777" w:rsidTr="001F3E5B">
        <w:trPr>
          <w:trHeight w:val="20"/>
          <w:jc w:val="center"/>
        </w:trPr>
        <w:tc>
          <w:tcPr>
            <w:tcW w:w="1216" w:type="dxa"/>
            <w:vMerge/>
            <w:shd w:val="clear" w:color="auto" w:fill="auto"/>
            <w:vAlign w:val="center"/>
          </w:tcPr>
          <w:p w14:paraId="687ADEAD"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4CBD8D6E"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b w:val="0"/>
                <w:sz w:val="20"/>
                <w:szCs w:val="20"/>
                <w:lang w:eastAsia="ko-KR"/>
              </w:rPr>
              <w:t>db</w:t>
            </w:r>
          </w:p>
        </w:tc>
        <w:tc>
          <w:tcPr>
            <w:tcW w:w="505" w:type="dxa"/>
            <w:tcBorders>
              <w:left w:val="nil"/>
              <w:bottom w:val="nil"/>
              <w:right w:val="nil"/>
            </w:tcBorders>
            <w:shd w:val="clear" w:color="auto" w:fill="auto"/>
            <w:vAlign w:val="center"/>
          </w:tcPr>
          <w:p w14:paraId="1EE79519"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54F9548"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91EC3A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C447EA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ABB0A0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47DA8E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3C6973D"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4A4E4C4"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4E8F25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7A6DEB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07BAA870"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0EA7BD86" w14:textId="77777777" w:rsidTr="00F12DD4">
        <w:trPr>
          <w:trHeight w:val="20"/>
          <w:jc w:val="center"/>
        </w:trPr>
        <w:tc>
          <w:tcPr>
            <w:tcW w:w="1216" w:type="dxa"/>
            <w:vMerge/>
            <w:shd w:val="clear" w:color="auto" w:fill="auto"/>
            <w:vAlign w:val="center"/>
          </w:tcPr>
          <w:p w14:paraId="0E0BE252"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78F6117E"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130A0756"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2C82BC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5443902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3EFF4BB2"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6307B65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FBE4D5"/>
            <w:vAlign w:val="center"/>
          </w:tcPr>
          <w:p w14:paraId="39EC11A9"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06E4E3F"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2BC962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7D9837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E95BE55"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71B382A4"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63AB0992" w14:textId="77777777" w:rsidTr="001F3E5B">
        <w:trPr>
          <w:trHeight w:val="20"/>
          <w:jc w:val="center"/>
        </w:trPr>
        <w:tc>
          <w:tcPr>
            <w:tcW w:w="1216" w:type="dxa"/>
            <w:vMerge/>
            <w:shd w:val="clear" w:color="auto" w:fill="auto"/>
            <w:vAlign w:val="center"/>
          </w:tcPr>
          <w:p w14:paraId="541E7F8A" w14:textId="77777777" w:rsidR="00E067A6" w:rsidRPr="00B51396" w:rsidRDefault="00E067A6" w:rsidP="00E874A3">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10FC460"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44ED584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060D850"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E574F3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6864512"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814B2F6"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D223EBD"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5CDBB6A"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09BBAEE"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15F2C1C"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B2BD403"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1B714684" w14:textId="77777777" w:rsidR="00E067A6" w:rsidRPr="00B51396" w:rsidRDefault="00E067A6" w:rsidP="00E874A3">
            <w:pPr>
              <w:pStyle w:val="a6"/>
              <w:spacing w:before="0" w:after="0"/>
              <w:rPr>
                <w:rFonts w:ascii="순천향체" w:eastAsia="순천향체" w:hAnsi="순천향체" w:cs="맑은 고딕"/>
                <w:b w:val="0"/>
                <w:sz w:val="14"/>
                <w:szCs w:val="18"/>
                <w:lang w:eastAsia="ko-KR"/>
              </w:rPr>
            </w:pPr>
          </w:p>
        </w:tc>
      </w:tr>
      <w:tr w:rsidR="00E067A6" w:rsidRPr="00B51396" w14:paraId="30C56393" w14:textId="77777777" w:rsidTr="001F3E5B">
        <w:trPr>
          <w:trHeight w:val="20"/>
          <w:jc w:val="center"/>
        </w:trPr>
        <w:tc>
          <w:tcPr>
            <w:tcW w:w="1216" w:type="dxa"/>
            <w:vMerge/>
            <w:shd w:val="clear" w:color="auto" w:fill="auto"/>
            <w:vAlign w:val="center"/>
          </w:tcPr>
          <w:p w14:paraId="339B1B27"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606D7D55" w14:textId="77777777" w:rsidR="00E067A6" w:rsidRPr="00B51396" w:rsidRDefault="00E067A6" w:rsidP="00E067A6">
            <w:pPr>
              <w:pStyle w:val="a6"/>
              <w:spacing w:before="0" w:after="0"/>
              <w:rPr>
                <w:rFonts w:ascii="순천향체" w:eastAsia="순천향체" w:hAnsi="순천향체" w:cs="맑은 고딕"/>
                <w:b w:val="0"/>
                <w:sz w:val="18"/>
                <w:szCs w:val="20"/>
                <w:lang w:eastAsia="ko-KR"/>
              </w:rPr>
            </w:pPr>
            <w:r w:rsidRPr="00B51396">
              <w:rPr>
                <w:rFonts w:ascii="순천향체" w:eastAsia="순천향체" w:hAnsi="순천향체" w:cs="맑은 고딕" w:hint="eastAsia"/>
                <w:b w:val="0"/>
                <w:sz w:val="20"/>
                <w:szCs w:val="20"/>
                <w:lang w:eastAsia="ko-KR"/>
              </w:rPr>
              <w:t>앱</w:t>
            </w:r>
          </w:p>
        </w:tc>
        <w:tc>
          <w:tcPr>
            <w:tcW w:w="505" w:type="dxa"/>
            <w:tcBorders>
              <w:top w:val="single" w:sz="4" w:space="0" w:color="auto"/>
              <w:left w:val="nil"/>
              <w:bottom w:val="nil"/>
              <w:right w:val="nil"/>
            </w:tcBorders>
            <w:shd w:val="clear" w:color="auto" w:fill="auto"/>
            <w:vAlign w:val="center"/>
          </w:tcPr>
          <w:p w14:paraId="636E21B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3110CC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024F6B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519363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3430D7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E6779F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2BE273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3F3047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CFFAF9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7FEFFB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3CA5694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7305C8A1" w14:textId="77777777" w:rsidTr="001F3E5B">
        <w:trPr>
          <w:trHeight w:val="20"/>
          <w:jc w:val="center"/>
        </w:trPr>
        <w:tc>
          <w:tcPr>
            <w:tcW w:w="1216" w:type="dxa"/>
            <w:vMerge/>
            <w:shd w:val="clear" w:color="auto" w:fill="auto"/>
            <w:vAlign w:val="center"/>
          </w:tcPr>
          <w:p w14:paraId="1F89C583"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036AF488"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3933B2E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F62921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38C791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F0D57C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4DEDDFA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39AB2DB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7705A9F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D9E2F3"/>
            <w:vAlign w:val="center"/>
          </w:tcPr>
          <w:p w14:paraId="2F560C1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31AEAB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AABE50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7F7CD50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61B26447" w14:textId="77777777" w:rsidTr="001F3E5B">
        <w:trPr>
          <w:trHeight w:val="20"/>
          <w:jc w:val="center"/>
        </w:trPr>
        <w:tc>
          <w:tcPr>
            <w:tcW w:w="1216" w:type="dxa"/>
            <w:vMerge/>
            <w:shd w:val="clear" w:color="auto" w:fill="auto"/>
            <w:vAlign w:val="center"/>
          </w:tcPr>
          <w:p w14:paraId="3FEECD30"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4742784A"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5C0D7E2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CADA51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CA4288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0B442A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E6CBDC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CB96A5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031466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D678DA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8B11EA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DF192E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479CB40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4E9591EF" w14:textId="77777777" w:rsidTr="001F3E5B">
        <w:trPr>
          <w:trHeight w:val="20"/>
          <w:jc w:val="center"/>
        </w:trPr>
        <w:tc>
          <w:tcPr>
            <w:tcW w:w="1216" w:type="dxa"/>
            <w:vMerge w:val="restart"/>
            <w:shd w:val="clear" w:color="auto" w:fill="auto"/>
            <w:vAlign w:val="center"/>
          </w:tcPr>
          <w:p w14:paraId="13BDD070"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통합</w:t>
            </w:r>
          </w:p>
        </w:tc>
        <w:tc>
          <w:tcPr>
            <w:tcW w:w="2385" w:type="dxa"/>
            <w:vMerge w:val="restart"/>
            <w:shd w:val="clear" w:color="auto" w:fill="auto"/>
            <w:vAlign w:val="center"/>
          </w:tcPr>
          <w:p w14:paraId="73F20797" w14:textId="77777777" w:rsidR="00E067A6" w:rsidRPr="00B51396" w:rsidRDefault="00E067A6" w:rsidP="00A035A6">
            <w:pPr>
              <w:pStyle w:val="a6"/>
              <w:spacing w:before="0" w:after="0"/>
              <w:rPr>
                <w:rFonts w:ascii="순천향체" w:eastAsia="순천향체" w:hAnsi="순천향체" w:cs="맑은 고딕"/>
                <w:b w:val="0"/>
                <w:sz w:val="20"/>
                <w:szCs w:val="18"/>
                <w:lang w:eastAsia="ko-KR"/>
              </w:rPr>
            </w:pPr>
            <w:r w:rsidRPr="00B51396">
              <w:rPr>
                <w:rFonts w:ascii="순천향체" w:eastAsia="순천향체" w:hAnsi="순천향체" w:cs="맑은 고딕" w:hint="eastAsia"/>
                <w:b w:val="0"/>
                <w:sz w:val="20"/>
                <w:szCs w:val="18"/>
                <w:lang w:eastAsia="ko-KR"/>
              </w:rPr>
              <w:t xml:space="preserve">아두이노 + </w:t>
            </w:r>
            <w:r w:rsidRPr="00B51396">
              <w:rPr>
                <w:rFonts w:ascii="순천향체" w:eastAsia="순천향체" w:hAnsi="순천향체" w:cs="맑은 고딕"/>
                <w:b w:val="0"/>
                <w:sz w:val="20"/>
                <w:szCs w:val="18"/>
                <w:lang w:eastAsia="ko-KR"/>
              </w:rPr>
              <w:t>RPi</w:t>
            </w:r>
            <w:r w:rsidRPr="00B51396">
              <w:rPr>
                <w:rFonts w:ascii="순천향체" w:eastAsia="순천향체" w:hAnsi="순천향체" w:cs="맑은 고딕" w:hint="eastAsia"/>
                <w:b w:val="0"/>
                <w:sz w:val="20"/>
                <w:szCs w:val="18"/>
                <w:lang w:eastAsia="ko-KR"/>
              </w:rPr>
              <w:t xml:space="preserve"> 통신</w:t>
            </w:r>
          </w:p>
        </w:tc>
        <w:tc>
          <w:tcPr>
            <w:tcW w:w="505" w:type="dxa"/>
            <w:tcBorders>
              <w:left w:val="nil"/>
              <w:bottom w:val="nil"/>
              <w:right w:val="nil"/>
            </w:tcBorders>
            <w:shd w:val="clear" w:color="auto" w:fill="auto"/>
            <w:vAlign w:val="center"/>
          </w:tcPr>
          <w:p w14:paraId="271A20D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069E09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8DA0BE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0083B5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6DA6EC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4D9664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336317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113D95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185291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C86D67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4BDF3F8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0A77AA17" w14:textId="77777777" w:rsidTr="00F12DD4">
        <w:trPr>
          <w:trHeight w:val="20"/>
          <w:jc w:val="center"/>
        </w:trPr>
        <w:tc>
          <w:tcPr>
            <w:tcW w:w="1216" w:type="dxa"/>
            <w:vMerge/>
            <w:shd w:val="clear" w:color="auto" w:fill="auto"/>
            <w:vAlign w:val="center"/>
          </w:tcPr>
          <w:p w14:paraId="5B0C60E1"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04ED7687" w14:textId="77777777" w:rsidR="00E067A6" w:rsidRPr="00B51396" w:rsidRDefault="00E067A6" w:rsidP="00A035A6">
            <w:pPr>
              <w:pStyle w:val="a6"/>
              <w:spacing w:before="0" w:after="0"/>
              <w:rPr>
                <w:rFonts w:ascii="순천향체" w:eastAsia="순천향체" w:hAnsi="순천향체" w:cs="맑은 고딕"/>
                <w:b w:val="0"/>
                <w:sz w:val="20"/>
                <w:szCs w:val="18"/>
                <w:lang w:eastAsia="ko-KR"/>
              </w:rPr>
            </w:pPr>
          </w:p>
        </w:tc>
        <w:tc>
          <w:tcPr>
            <w:tcW w:w="505" w:type="dxa"/>
            <w:tcBorders>
              <w:top w:val="nil"/>
              <w:left w:val="nil"/>
              <w:bottom w:val="nil"/>
              <w:right w:val="nil"/>
            </w:tcBorders>
            <w:shd w:val="clear" w:color="auto" w:fill="auto"/>
            <w:vAlign w:val="center"/>
          </w:tcPr>
          <w:p w14:paraId="24E8C3E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0B04AD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5634C0D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0D81AE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3D8C0AD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088E9E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F81BF7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F9B512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485615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BF34EF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602870A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6231E030" w14:textId="77777777" w:rsidTr="001F3E5B">
        <w:trPr>
          <w:trHeight w:val="20"/>
          <w:jc w:val="center"/>
        </w:trPr>
        <w:tc>
          <w:tcPr>
            <w:tcW w:w="1216" w:type="dxa"/>
            <w:vMerge/>
            <w:shd w:val="clear" w:color="auto" w:fill="auto"/>
            <w:vAlign w:val="center"/>
          </w:tcPr>
          <w:p w14:paraId="2BC4F6E5"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3E406E0F" w14:textId="77777777" w:rsidR="00E067A6" w:rsidRPr="00B51396" w:rsidRDefault="00E067A6" w:rsidP="00A035A6">
            <w:pPr>
              <w:pStyle w:val="a6"/>
              <w:spacing w:before="0" w:after="0"/>
              <w:rPr>
                <w:rFonts w:ascii="순천향체" w:eastAsia="순천향체" w:hAnsi="순천향체" w:cs="맑은 고딕"/>
                <w:b w:val="0"/>
                <w:sz w:val="20"/>
                <w:szCs w:val="18"/>
                <w:lang w:eastAsia="ko-KR"/>
              </w:rPr>
            </w:pPr>
          </w:p>
        </w:tc>
        <w:tc>
          <w:tcPr>
            <w:tcW w:w="505" w:type="dxa"/>
            <w:tcBorders>
              <w:top w:val="nil"/>
              <w:left w:val="nil"/>
              <w:bottom w:val="single" w:sz="4" w:space="0" w:color="auto"/>
              <w:right w:val="nil"/>
            </w:tcBorders>
            <w:shd w:val="clear" w:color="auto" w:fill="auto"/>
            <w:vAlign w:val="center"/>
          </w:tcPr>
          <w:p w14:paraId="48CAF82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D9E238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6C55FC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CF7896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F5E9B1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B70B29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D7F767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DF15F0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FD712D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8FA9BA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3131E52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1E2ECD5E" w14:textId="77777777" w:rsidTr="001F3E5B">
        <w:trPr>
          <w:trHeight w:val="20"/>
          <w:jc w:val="center"/>
        </w:trPr>
        <w:tc>
          <w:tcPr>
            <w:tcW w:w="1216" w:type="dxa"/>
            <w:vMerge/>
            <w:shd w:val="clear" w:color="auto" w:fill="auto"/>
            <w:vAlign w:val="center"/>
          </w:tcPr>
          <w:p w14:paraId="2E728068"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79B4EFFE" w14:textId="77777777" w:rsidR="00E067A6" w:rsidRPr="00B51396" w:rsidRDefault="00E067A6" w:rsidP="0000591F">
            <w:pPr>
              <w:pStyle w:val="a6"/>
              <w:spacing w:before="0" w:after="0"/>
              <w:rPr>
                <w:rFonts w:ascii="순천향체" w:eastAsia="순천향체" w:hAnsi="순천향체" w:cs="맑은 고딕"/>
                <w:b w:val="0"/>
                <w:sz w:val="20"/>
                <w:szCs w:val="18"/>
                <w:lang w:eastAsia="ko-KR"/>
              </w:rPr>
            </w:pPr>
            <w:r w:rsidRPr="00B51396">
              <w:rPr>
                <w:rFonts w:ascii="순천향체" w:eastAsia="순천향체" w:hAnsi="순천향체" w:cs="맑은 고딕" w:hint="eastAsia"/>
                <w:b w:val="0"/>
                <w:sz w:val="20"/>
                <w:szCs w:val="20"/>
                <w:lang w:eastAsia="ko-KR"/>
              </w:rPr>
              <w:t>R</w:t>
            </w:r>
            <w:r w:rsidRPr="00B51396">
              <w:rPr>
                <w:rFonts w:ascii="순천향체" w:eastAsia="순천향체" w:hAnsi="순천향체" w:cs="맑은 고딕"/>
                <w:b w:val="0"/>
                <w:sz w:val="20"/>
                <w:szCs w:val="20"/>
                <w:lang w:eastAsia="ko-KR"/>
              </w:rPr>
              <w:t xml:space="preserve">PI </w:t>
            </w:r>
            <w:r w:rsidRPr="00B51396">
              <w:rPr>
                <w:rFonts w:ascii="순천향체" w:eastAsia="순천향체" w:hAnsi="순천향체" w:cs="맑은 고딕" w:hint="eastAsia"/>
                <w:b w:val="0"/>
                <w:sz w:val="20"/>
                <w:szCs w:val="20"/>
                <w:lang w:eastAsia="ko-KR"/>
              </w:rPr>
              <w:t xml:space="preserve">서버 </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db 연동</w:t>
            </w:r>
          </w:p>
        </w:tc>
        <w:tc>
          <w:tcPr>
            <w:tcW w:w="505" w:type="dxa"/>
            <w:tcBorders>
              <w:left w:val="nil"/>
              <w:bottom w:val="nil"/>
              <w:right w:val="nil"/>
            </w:tcBorders>
            <w:shd w:val="clear" w:color="auto" w:fill="auto"/>
            <w:vAlign w:val="center"/>
          </w:tcPr>
          <w:p w14:paraId="2D67D7C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3CE253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677929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43F873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4342DF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0D336E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1EE89F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72FDC9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22D689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31322E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202DF57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6A69BEDF" w14:textId="77777777" w:rsidTr="00F12DD4">
        <w:trPr>
          <w:trHeight w:val="20"/>
          <w:jc w:val="center"/>
        </w:trPr>
        <w:tc>
          <w:tcPr>
            <w:tcW w:w="1216" w:type="dxa"/>
            <w:vMerge/>
            <w:shd w:val="clear" w:color="auto" w:fill="auto"/>
            <w:vAlign w:val="center"/>
          </w:tcPr>
          <w:p w14:paraId="048961A6"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2573D042"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67093B3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8323CA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A4E5E1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B7C566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C0B49D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681BAAB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8704B5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707899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7376F0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4AA55D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15AB5F0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50FD412A" w14:textId="77777777" w:rsidTr="001F3E5B">
        <w:trPr>
          <w:trHeight w:val="20"/>
          <w:jc w:val="center"/>
        </w:trPr>
        <w:tc>
          <w:tcPr>
            <w:tcW w:w="1216" w:type="dxa"/>
            <w:vMerge/>
            <w:shd w:val="clear" w:color="auto" w:fill="auto"/>
            <w:vAlign w:val="center"/>
          </w:tcPr>
          <w:p w14:paraId="75CC72B6"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tcBorders>
              <w:bottom w:val="single" w:sz="4" w:space="0" w:color="auto"/>
            </w:tcBorders>
            <w:shd w:val="clear" w:color="auto" w:fill="auto"/>
            <w:vAlign w:val="center"/>
          </w:tcPr>
          <w:p w14:paraId="3F599A11"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B78520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1EF6D7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94784E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7C2C33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5C7633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D3690E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1617F8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4662BE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EAEBF7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0F418C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5F68C29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49FD6CD0" w14:textId="77777777" w:rsidTr="001F3E5B">
        <w:trPr>
          <w:trHeight w:val="20"/>
          <w:jc w:val="center"/>
        </w:trPr>
        <w:tc>
          <w:tcPr>
            <w:tcW w:w="1216" w:type="dxa"/>
            <w:vMerge/>
            <w:shd w:val="clear" w:color="auto" w:fill="auto"/>
            <w:vAlign w:val="center"/>
          </w:tcPr>
          <w:p w14:paraId="1EB9D834"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5AA8049A"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R</w:t>
            </w:r>
            <w:r w:rsidRPr="00B51396">
              <w:rPr>
                <w:rFonts w:ascii="순천향체" w:eastAsia="순천향체" w:hAnsi="순천향체" w:cs="맑은 고딕"/>
                <w:b w:val="0"/>
                <w:sz w:val="20"/>
                <w:szCs w:val="20"/>
                <w:lang w:eastAsia="ko-KR"/>
              </w:rPr>
              <w:t xml:space="preserve">PI </w:t>
            </w:r>
            <w:r w:rsidRPr="00B51396">
              <w:rPr>
                <w:rFonts w:ascii="순천향체" w:eastAsia="순천향체" w:hAnsi="순천향체" w:cs="맑은 고딕" w:hint="eastAsia"/>
                <w:b w:val="0"/>
                <w:sz w:val="20"/>
                <w:szCs w:val="20"/>
                <w:lang w:eastAsia="ko-KR"/>
              </w:rPr>
              <w:t xml:space="preserve">서버 </w:t>
            </w:r>
            <w:r w:rsidRPr="00B51396">
              <w:rPr>
                <w:rFonts w:ascii="순천향체" w:eastAsia="순천향체" w:hAnsi="순천향체" w:cs="맑은 고딕"/>
                <w:b w:val="0"/>
                <w:sz w:val="20"/>
                <w:szCs w:val="20"/>
                <w:lang w:eastAsia="ko-KR"/>
              </w:rPr>
              <w:t xml:space="preserve">+ </w:t>
            </w:r>
            <w:r w:rsidRPr="00B51396">
              <w:rPr>
                <w:rFonts w:ascii="순천향체" w:eastAsia="순천향체" w:hAnsi="순천향체" w:cs="맑은 고딕" w:hint="eastAsia"/>
                <w:b w:val="0"/>
                <w:sz w:val="20"/>
                <w:szCs w:val="20"/>
                <w:lang w:eastAsia="ko-KR"/>
              </w:rPr>
              <w:t>앱 연동</w:t>
            </w:r>
          </w:p>
        </w:tc>
        <w:tc>
          <w:tcPr>
            <w:tcW w:w="505" w:type="dxa"/>
            <w:tcBorders>
              <w:top w:val="single" w:sz="4" w:space="0" w:color="auto"/>
              <w:left w:val="nil"/>
              <w:bottom w:val="nil"/>
              <w:right w:val="nil"/>
            </w:tcBorders>
            <w:shd w:val="clear" w:color="auto" w:fill="auto"/>
            <w:vAlign w:val="center"/>
          </w:tcPr>
          <w:p w14:paraId="7AC56D3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2FCF9E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E0C020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DB6FB6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FD83B2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561DD4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672904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417044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20C395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A0089C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71B1B86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1DF82626" w14:textId="77777777" w:rsidTr="001F3E5B">
        <w:trPr>
          <w:trHeight w:val="20"/>
          <w:jc w:val="center"/>
        </w:trPr>
        <w:tc>
          <w:tcPr>
            <w:tcW w:w="1216" w:type="dxa"/>
            <w:vMerge/>
            <w:shd w:val="clear" w:color="auto" w:fill="auto"/>
            <w:vAlign w:val="center"/>
          </w:tcPr>
          <w:p w14:paraId="1A445662"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4AB2B9E1"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4591C32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3F7B36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0A9B41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96F532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ED6468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D5D765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6591259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C5C111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3083CC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E116D1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6D923B4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57D74F55" w14:textId="77777777" w:rsidTr="001F3E5B">
        <w:trPr>
          <w:trHeight w:val="20"/>
          <w:jc w:val="center"/>
        </w:trPr>
        <w:tc>
          <w:tcPr>
            <w:tcW w:w="1216" w:type="dxa"/>
            <w:vMerge/>
            <w:shd w:val="clear" w:color="auto" w:fill="auto"/>
            <w:vAlign w:val="center"/>
          </w:tcPr>
          <w:p w14:paraId="53DC4B42"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453FF972"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4251556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546BCE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5C95A8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8A3F0B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456BBB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E6BC1B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6F3040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3EDB6F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190ED7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FF37A0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5A9D191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612ED347" w14:textId="77777777" w:rsidTr="001F3E5B">
        <w:trPr>
          <w:trHeight w:val="20"/>
          <w:jc w:val="center"/>
        </w:trPr>
        <w:tc>
          <w:tcPr>
            <w:tcW w:w="1216" w:type="dxa"/>
            <w:vMerge/>
            <w:shd w:val="clear" w:color="auto" w:fill="auto"/>
            <w:vAlign w:val="center"/>
          </w:tcPr>
          <w:p w14:paraId="7A0B4585"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1D76F0C3"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전체 통합</w:t>
            </w:r>
          </w:p>
        </w:tc>
        <w:tc>
          <w:tcPr>
            <w:tcW w:w="505" w:type="dxa"/>
            <w:tcBorders>
              <w:left w:val="nil"/>
              <w:bottom w:val="nil"/>
              <w:right w:val="nil"/>
            </w:tcBorders>
            <w:shd w:val="clear" w:color="auto" w:fill="auto"/>
            <w:vAlign w:val="center"/>
          </w:tcPr>
          <w:p w14:paraId="76FF1C9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3F9A09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A923D3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74211B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CAF351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894540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D684B8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525B88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32602D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448CBF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57C5FAA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053DA7CE" w14:textId="77777777" w:rsidTr="00F12DD4">
        <w:trPr>
          <w:trHeight w:val="20"/>
          <w:jc w:val="center"/>
        </w:trPr>
        <w:tc>
          <w:tcPr>
            <w:tcW w:w="1216" w:type="dxa"/>
            <w:vMerge/>
            <w:shd w:val="clear" w:color="auto" w:fill="auto"/>
            <w:vAlign w:val="center"/>
          </w:tcPr>
          <w:p w14:paraId="5C6C447A"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408BD58F"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4F8CB59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41FA8F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DA0F0C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241EA3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5C33DB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E23410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981FE6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2B08DDD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E32DAE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5004449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4EC8B7B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5CE6769C" w14:textId="77777777" w:rsidTr="001F3E5B">
        <w:trPr>
          <w:trHeight w:val="20"/>
          <w:jc w:val="center"/>
        </w:trPr>
        <w:tc>
          <w:tcPr>
            <w:tcW w:w="1216" w:type="dxa"/>
            <w:vMerge/>
            <w:shd w:val="clear" w:color="auto" w:fill="auto"/>
            <w:vAlign w:val="center"/>
          </w:tcPr>
          <w:p w14:paraId="295B2AA8"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298037F0"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36EEC1E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091EBA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90B122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8C3645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AEE2A3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DD63F1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F3E6D2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8ED71C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833345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F6ACA6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0EE406D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603721EF" w14:textId="77777777" w:rsidTr="001F3E5B">
        <w:trPr>
          <w:trHeight w:val="20"/>
          <w:jc w:val="center"/>
        </w:trPr>
        <w:tc>
          <w:tcPr>
            <w:tcW w:w="1216" w:type="dxa"/>
            <w:vMerge w:val="restart"/>
            <w:shd w:val="clear" w:color="auto" w:fill="auto"/>
            <w:vAlign w:val="center"/>
          </w:tcPr>
          <w:p w14:paraId="10613416"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테스트 및 검증</w:t>
            </w:r>
          </w:p>
        </w:tc>
        <w:tc>
          <w:tcPr>
            <w:tcW w:w="2385" w:type="dxa"/>
            <w:vMerge w:val="restart"/>
            <w:shd w:val="clear" w:color="auto" w:fill="auto"/>
            <w:vAlign w:val="center"/>
          </w:tcPr>
          <w:p w14:paraId="7C17FBAB"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냉장고 개폐 동작</w:t>
            </w:r>
          </w:p>
        </w:tc>
        <w:tc>
          <w:tcPr>
            <w:tcW w:w="505" w:type="dxa"/>
            <w:tcBorders>
              <w:left w:val="nil"/>
              <w:bottom w:val="nil"/>
              <w:right w:val="nil"/>
            </w:tcBorders>
            <w:shd w:val="clear" w:color="auto" w:fill="auto"/>
            <w:vAlign w:val="center"/>
          </w:tcPr>
          <w:p w14:paraId="3F1EBA7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8E558DB"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18E7E4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29071B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A68661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221083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8454F5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600C3BE"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66250C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4C0B1F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7F79016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5604182F" w14:textId="77777777" w:rsidTr="00F12DD4">
        <w:trPr>
          <w:trHeight w:val="20"/>
          <w:jc w:val="center"/>
        </w:trPr>
        <w:tc>
          <w:tcPr>
            <w:tcW w:w="1216" w:type="dxa"/>
            <w:vMerge/>
            <w:shd w:val="clear" w:color="auto" w:fill="auto"/>
            <w:vAlign w:val="center"/>
          </w:tcPr>
          <w:p w14:paraId="3E1DA81D"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12C735A8"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7F622EB1"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4A6332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704A2DA"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7E856A4"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750BC6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5F597C56"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703C7D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7151E8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03FE73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E963D90"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14C49E93"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2A741E67" w14:textId="77777777" w:rsidTr="001F3E5B">
        <w:trPr>
          <w:trHeight w:val="20"/>
          <w:jc w:val="center"/>
        </w:trPr>
        <w:tc>
          <w:tcPr>
            <w:tcW w:w="1216" w:type="dxa"/>
            <w:vMerge/>
            <w:shd w:val="clear" w:color="auto" w:fill="auto"/>
            <w:vAlign w:val="center"/>
          </w:tcPr>
          <w:p w14:paraId="7620B869" w14:textId="77777777" w:rsidR="00E067A6" w:rsidRPr="00B51396" w:rsidRDefault="00E067A6" w:rsidP="00230E1D">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604F7F37"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4D0508C"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6AEF675"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131BA0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BBB4C8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B72CB27"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DE86C49"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88F138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3EDB268"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0E223BD"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E81C91F"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540DA4B2" w14:textId="77777777" w:rsidR="00E067A6" w:rsidRPr="00B51396" w:rsidRDefault="00E067A6" w:rsidP="00230E1D">
            <w:pPr>
              <w:pStyle w:val="a6"/>
              <w:spacing w:before="0" w:after="0"/>
              <w:rPr>
                <w:rFonts w:ascii="순천향체" w:eastAsia="순천향체" w:hAnsi="순천향체" w:cs="맑은 고딕"/>
                <w:b w:val="0"/>
                <w:sz w:val="14"/>
                <w:szCs w:val="18"/>
                <w:lang w:eastAsia="ko-KR"/>
              </w:rPr>
            </w:pPr>
          </w:p>
        </w:tc>
      </w:tr>
      <w:tr w:rsidR="00E067A6" w:rsidRPr="00B51396" w14:paraId="57E846DB" w14:textId="77777777" w:rsidTr="001F3E5B">
        <w:trPr>
          <w:trHeight w:val="20"/>
          <w:jc w:val="center"/>
        </w:trPr>
        <w:tc>
          <w:tcPr>
            <w:tcW w:w="1216" w:type="dxa"/>
            <w:vMerge/>
            <w:shd w:val="clear" w:color="auto" w:fill="auto"/>
            <w:vAlign w:val="center"/>
          </w:tcPr>
          <w:p w14:paraId="43BF11CF"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141B1B7A"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음식 보관 시나리오</w:t>
            </w:r>
          </w:p>
        </w:tc>
        <w:tc>
          <w:tcPr>
            <w:tcW w:w="505" w:type="dxa"/>
            <w:tcBorders>
              <w:left w:val="nil"/>
              <w:bottom w:val="nil"/>
              <w:right w:val="nil"/>
            </w:tcBorders>
            <w:shd w:val="clear" w:color="auto" w:fill="auto"/>
            <w:vAlign w:val="center"/>
          </w:tcPr>
          <w:p w14:paraId="6EF9D2A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0113983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7C2D1A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37F156B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099BE5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528117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D32870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672E2F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07B271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F9801D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758A5B9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231CA418" w14:textId="77777777" w:rsidTr="00F12DD4">
        <w:trPr>
          <w:trHeight w:val="20"/>
          <w:jc w:val="center"/>
        </w:trPr>
        <w:tc>
          <w:tcPr>
            <w:tcW w:w="1216" w:type="dxa"/>
            <w:vMerge/>
            <w:shd w:val="clear" w:color="auto" w:fill="auto"/>
            <w:vAlign w:val="center"/>
          </w:tcPr>
          <w:p w14:paraId="04F336C6"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0188FD09"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7F5FF11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EB13A1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100DE92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0B67FD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45352E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BA0C5D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21D348B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198518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B7C1D0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3727AD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49DFA07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6E06DB67" w14:textId="77777777" w:rsidTr="001F3E5B">
        <w:trPr>
          <w:trHeight w:val="20"/>
          <w:jc w:val="center"/>
        </w:trPr>
        <w:tc>
          <w:tcPr>
            <w:tcW w:w="1216" w:type="dxa"/>
            <w:vMerge/>
            <w:shd w:val="clear" w:color="auto" w:fill="auto"/>
            <w:vAlign w:val="center"/>
          </w:tcPr>
          <w:p w14:paraId="1CCFE78A"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6EF26329"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63D3076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1D0608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213C78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BDB420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5806C7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ACE095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D492EF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B9B83D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81D74D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D19577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203D62D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0B793611" w14:textId="77777777" w:rsidTr="001F3E5B">
        <w:trPr>
          <w:trHeight w:val="20"/>
          <w:jc w:val="center"/>
        </w:trPr>
        <w:tc>
          <w:tcPr>
            <w:tcW w:w="1216" w:type="dxa"/>
            <w:vMerge/>
            <w:shd w:val="clear" w:color="auto" w:fill="auto"/>
            <w:vAlign w:val="center"/>
          </w:tcPr>
          <w:p w14:paraId="181BE8D2"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01BF7112"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음식 꺼내는 시나리오</w:t>
            </w:r>
          </w:p>
        </w:tc>
        <w:tc>
          <w:tcPr>
            <w:tcW w:w="505" w:type="dxa"/>
            <w:tcBorders>
              <w:top w:val="single" w:sz="4" w:space="0" w:color="auto"/>
              <w:left w:val="nil"/>
              <w:bottom w:val="nil"/>
              <w:right w:val="nil"/>
            </w:tcBorders>
            <w:shd w:val="clear" w:color="auto" w:fill="auto"/>
            <w:vAlign w:val="center"/>
          </w:tcPr>
          <w:p w14:paraId="28617C8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EF341B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52C6E22"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489DCB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7E5A54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001BF1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E0C1D8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1D5DE3E"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34BBE9A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800AD7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3D0BDF1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569D8CAD" w14:textId="77777777" w:rsidTr="00F12DD4">
        <w:trPr>
          <w:trHeight w:val="20"/>
          <w:jc w:val="center"/>
        </w:trPr>
        <w:tc>
          <w:tcPr>
            <w:tcW w:w="1216" w:type="dxa"/>
            <w:vMerge/>
            <w:shd w:val="clear" w:color="auto" w:fill="auto"/>
            <w:vAlign w:val="center"/>
          </w:tcPr>
          <w:p w14:paraId="441BE811"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7DA2AF5C"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652E5EC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EF7940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AF7655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FF7209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6AAB30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DA2C96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4915D85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6619BD4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04800D3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F86B89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2E643DA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49245A45" w14:textId="77777777" w:rsidTr="001F3E5B">
        <w:trPr>
          <w:trHeight w:val="20"/>
          <w:jc w:val="center"/>
        </w:trPr>
        <w:tc>
          <w:tcPr>
            <w:tcW w:w="1216" w:type="dxa"/>
            <w:vMerge/>
            <w:shd w:val="clear" w:color="auto" w:fill="auto"/>
            <w:vAlign w:val="center"/>
          </w:tcPr>
          <w:p w14:paraId="752AA95A"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00AFE01B"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7635096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BB6AAF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9C945A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198210F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DD2239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1ABE00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69BE184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CB71EC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825C70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C527ED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43D7CEC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54EDA5AF" w14:textId="77777777" w:rsidTr="001F3E5B">
        <w:trPr>
          <w:trHeight w:val="20"/>
          <w:jc w:val="center"/>
        </w:trPr>
        <w:tc>
          <w:tcPr>
            <w:tcW w:w="1216" w:type="dxa"/>
            <w:vMerge/>
            <w:shd w:val="clear" w:color="auto" w:fill="auto"/>
            <w:vAlign w:val="center"/>
          </w:tcPr>
          <w:p w14:paraId="12A7E8D4"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4E9BC5BC"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도난 상황 시나리오</w:t>
            </w:r>
          </w:p>
        </w:tc>
        <w:tc>
          <w:tcPr>
            <w:tcW w:w="505" w:type="dxa"/>
            <w:tcBorders>
              <w:top w:val="single" w:sz="4" w:space="0" w:color="auto"/>
              <w:left w:val="nil"/>
              <w:bottom w:val="nil"/>
              <w:right w:val="nil"/>
            </w:tcBorders>
            <w:shd w:val="clear" w:color="auto" w:fill="auto"/>
            <w:vAlign w:val="center"/>
          </w:tcPr>
          <w:p w14:paraId="48FDAA6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467EAA2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4525C42"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6AA0B6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2483FD1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7691BF5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5067225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1F9DF9A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0A7FCB3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right w:val="nil"/>
            </w:tcBorders>
            <w:shd w:val="clear" w:color="auto" w:fill="auto"/>
            <w:vAlign w:val="center"/>
          </w:tcPr>
          <w:p w14:paraId="63A402B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single" w:sz="4" w:space="0" w:color="auto"/>
              <w:left w:val="nil"/>
              <w:bottom w:val="nil"/>
            </w:tcBorders>
            <w:shd w:val="clear" w:color="auto" w:fill="auto"/>
            <w:vAlign w:val="center"/>
          </w:tcPr>
          <w:p w14:paraId="26097C2E"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67C3828F" w14:textId="77777777" w:rsidTr="00F12DD4">
        <w:trPr>
          <w:trHeight w:val="20"/>
          <w:jc w:val="center"/>
        </w:trPr>
        <w:tc>
          <w:tcPr>
            <w:tcW w:w="1216" w:type="dxa"/>
            <w:vMerge/>
            <w:shd w:val="clear" w:color="auto" w:fill="auto"/>
            <w:vAlign w:val="center"/>
          </w:tcPr>
          <w:p w14:paraId="3BFA1486"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03F22C61"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7C9D349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5F77D4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28D6FA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700F3E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3A9961D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294B8A8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520DA4C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707709F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21C5E78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04FF2B2"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auto"/>
            <w:vAlign w:val="center"/>
          </w:tcPr>
          <w:p w14:paraId="561E6989"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47FD7DC8" w14:textId="77777777" w:rsidTr="001F3E5B">
        <w:trPr>
          <w:trHeight w:val="20"/>
          <w:jc w:val="center"/>
        </w:trPr>
        <w:tc>
          <w:tcPr>
            <w:tcW w:w="1216" w:type="dxa"/>
            <w:vMerge/>
            <w:shd w:val="clear" w:color="auto" w:fill="auto"/>
            <w:vAlign w:val="center"/>
          </w:tcPr>
          <w:p w14:paraId="5274A754"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vAlign w:val="center"/>
          </w:tcPr>
          <w:p w14:paraId="60441343"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p>
        </w:tc>
        <w:tc>
          <w:tcPr>
            <w:tcW w:w="505" w:type="dxa"/>
            <w:tcBorders>
              <w:top w:val="nil"/>
              <w:left w:val="nil"/>
              <w:bottom w:val="single" w:sz="4" w:space="0" w:color="auto"/>
              <w:right w:val="nil"/>
            </w:tcBorders>
            <w:shd w:val="clear" w:color="auto" w:fill="auto"/>
            <w:vAlign w:val="center"/>
          </w:tcPr>
          <w:p w14:paraId="2EA3D1B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DB08A2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8B0067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3F5652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2835E25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3639939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59E04CE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0CF3A24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79A5152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right w:val="nil"/>
            </w:tcBorders>
            <w:shd w:val="clear" w:color="auto" w:fill="auto"/>
            <w:vAlign w:val="center"/>
          </w:tcPr>
          <w:p w14:paraId="4D2A063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single" w:sz="4" w:space="0" w:color="auto"/>
            </w:tcBorders>
            <w:shd w:val="clear" w:color="auto" w:fill="auto"/>
            <w:vAlign w:val="center"/>
          </w:tcPr>
          <w:p w14:paraId="603E102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3B565E44" w14:textId="77777777" w:rsidTr="001F3E5B">
        <w:trPr>
          <w:trHeight w:val="20"/>
          <w:jc w:val="center"/>
        </w:trPr>
        <w:tc>
          <w:tcPr>
            <w:tcW w:w="1216" w:type="dxa"/>
            <w:vMerge/>
            <w:shd w:val="clear" w:color="auto" w:fill="auto"/>
            <w:vAlign w:val="center"/>
          </w:tcPr>
          <w:p w14:paraId="5913FAE6"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val="restart"/>
            <w:shd w:val="clear" w:color="auto" w:fill="auto"/>
            <w:vAlign w:val="center"/>
          </w:tcPr>
          <w:p w14:paraId="6E8D366C"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전체 시나리오</w:t>
            </w:r>
          </w:p>
          <w:p w14:paraId="3A6DCA84" w14:textId="77777777" w:rsidR="00E067A6" w:rsidRPr="00B51396" w:rsidRDefault="00E067A6" w:rsidP="00A035A6">
            <w:pPr>
              <w:pStyle w:val="a6"/>
              <w:spacing w:before="0" w:after="0"/>
              <w:rPr>
                <w:rFonts w:ascii="순천향체" w:eastAsia="순천향체" w:hAnsi="순천향체" w:cs="맑은 고딕"/>
                <w:b w:val="0"/>
                <w:sz w:val="20"/>
                <w:szCs w:val="20"/>
                <w:lang w:eastAsia="ko-KR"/>
              </w:rPr>
            </w:pPr>
            <w:r w:rsidRPr="00B51396">
              <w:rPr>
                <w:rFonts w:ascii="순천향체" w:eastAsia="순천향체" w:hAnsi="순천향체" w:cs="맑은 고딕" w:hint="eastAsia"/>
                <w:b w:val="0"/>
                <w:sz w:val="20"/>
                <w:szCs w:val="20"/>
                <w:lang w:eastAsia="ko-KR"/>
              </w:rPr>
              <w:t>동작 확인</w:t>
            </w:r>
          </w:p>
        </w:tc>
        <w:tc>
          <w:tcPr>
            <w:tcW w:w="505" w:type="dxa"/>
            <w:tcBorders>
              <w:left w:val="nil"/>
              <w:bottom w:val="nil"/>
              <w:right w:val="nil"/>
            </w:tcBorders>
            <w:shd w:val="clear" w:color="auto" w:fill="auto"/>
            <w:vAlign w:val="center"/>
          </w:tcPr>
          <w:p w14:paraId="20FEF86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708C6813"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558186E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652047D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2270143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0C43C0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43408FCC"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ED94D1E"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17040B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right w:val="nil"/>
            </w:tcBorders>
            <w:shd w:val="clear" w:color="auto" w:fill="auto"/>
            <w:vAlign w:val="center"/>
          </w:tcPr>
          <w:p w14:paraId="1A700EB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left w:val="nil"/>
              <w:bottom w:val="nil"/>
            </w:tcBorders>
            <w:shd w:val="clear" w:color="auto" w:fill="auto"/>
            <w:vAlign w:val="center"/>
          </w:tcPr>
          <w:p w14:paraId="57F05E1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44FD085B" w14:textId="77777777" w:rsidTr="001F3E5B">
        <w:trPr>
          <w:trHeight w:val="20"/>
          <w:jc w:val="center"/>
        </w:trPr>
        <w:tc>
          <w:tcPr>
            <w:tcW w:w="1216" w:type="dxa"/>
            <w:vMerge/>
            <w:shd w:val="clear" w:color="auto" w:fill="auto"/>
            <w:vAlign w:val="center"/>
          </w:tcPr>
          <w:p w14:paraId="7B6B1C3C"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57271937" w14:textId="77777777" w:rsidR="00E067A6" w:rsidRPr="00B51396" w:rsidRDefault="00E067A6" w:rsidP="00CD033F">
            <w:pPr>
              <w:pStyle w:val="a6"/>
              <w:spacing w:before="0" w:after="0"/>
              <w:jc w:val="both"/>
              <w:rPr>
                <w:rFonts w:ascii="순천향체" w:eastAsia="순천향체" w:hAnsi="순천향체" w:cs="맑은 고딕"/>
                <w:b w:val="0"/>
                <w:sz w:val="20"/>
                <w:szCs w:val="20"/>
                <w:lang w:eastAsia="ko-KR"/>
              </w:rPr>
            </w:pPr>
          </w:p>
        </w:tc>
        <w:tc>
          <w:tcPr>
            <w:tcW w:w="505" w:type="dxa"/>
            <w:tcBorders>
              <w:top w:val="nil"/>
              <w:left w:val="nil"/>
              <w:bottom w:val="nil"/>
              <w:right w:val="nil"/>
            </w:tcBorders>
            <w:shd w:val="clear" w:color="auto" w:fill="auto"/>
            <w:vAlign w:val="center"/>
          </w:tcPr>
          <w:p w14:paraId="11FF30B8"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5FCBF3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C414A12"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7FC3763E"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89C235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90442A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637CF0A7"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4B29328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auto"/>
            <w:vAlign w:val="center"/>
          </w:tcPr>
          <w:p w14:paraId="06842230"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right w:val="nil"/>
            </w:tcBorders>
            <w:shd w:val="clear" w:color="auto" w:fill="7F7F7F"/>
            <w:vAlign w:val="center"/>
          </w:tcPr>
          <w:p w14:paraId="1620474F"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bottom w:val="nil"/>
            </w:tcBorders>
            <w:shd w:val="clear" w:color="auto" w:fill="7F7F7F"/>
            <w:vAlign w:val="center"/>
          </w:tcPr>
          <w:p w14:paraId="6F5C5A3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r w:rsidR="00E067A6" w:rsidRPr="00B51396" w14:paraId="597D8294" w14:textId="77777777" w:rsidTr="001F3E5B">
        <w:trPr>
          <w:trHeight w:val="20"/>
          <w:jc w:val="center"/>
        </w:trPr>
        <w:tc>
          <w:tcPr>
            <w:tcW w:w="1216" w:type="dxa"/>
            <w:vMerge/>
            <w:shd w:val="clear" w:color="auto" w:fill="auto"/>
            <w:vAlign w:val="center"/>
          </w:tcPr>
          <w:p w14:paraId="3A365CF5" w14:textId="77777777" w:rsidR="00E067A6" w:rsidRPr="00B51396" w:rsidRDefault="00E067A6" w:rsidP="00CD033F">
            <w:pPr>
              <w:pStyle w:val="a6"/>
              <w:spacing w:before="0" w:after="0"/>
              <w:rPr>
                <w:rFonts w:ascii="순천향체" w:eastAsia="순천향체" w:hAnsi="순천향체" w:cs="맑은 고딕"/>
                <w:b w:val="0"/>
                <w:sz w:val="20"/>
                <w:szCs w:val="20"/>
                <w:lang w:eastAsia="ko-KR"/>
              </w:rPr>
            </w:pPr>
          </w:p>
        </w:tc>
        <w:tc>
          <w:tcPr>
            <w:tcW w:w="2385" w:type="dxa"/>
            <w:vMerge/>
            <w:shd w:val="clear" w:color="auto" w:fill="auto"/>
          </w:tcPr>
          <w:p w14:paraId="5298EAEF" w14:textId="77777777" w:rsidR="00E067A6" w:rsidRPr="00B51396" w:rsidRDefault="00E067A6" w:rsidP="00CD033F">
            <w:pPr>
              <w:pStyle w:val="a6"/>
              <w:spacing w:before="0" w:after="0"/>
              <w:jc w:val="both"/>
              <w:rPr>
                <w:rFonts w:ascii="순천향체" w:eastAsia="순천향체" w:hAnsi="순천향체" w:cs="맑은 고딕"/>
                <w:b w:val="0"/>
                <w:sz w:val="20"/>
                <w:szCs w:val="20"/>
                <w:lang w:eastAsia="ko-KR"/>
              </w:rPr>
            </w:pPr>
          </w:p>
        </w:tc>
        <w:tc>
          <w:tcPr>
            <w:tcW w:w="505" w:type="dxa"/>
            <w:tcBorders>
              <w:top w:val="nil"/>
              <w:left w:val="nil"/>
              <w:right w:val="nil"/>
            </w:tcBorders>
            <w:shd w:val="clear" w:color="auto" w:fill="auto"/>
            <w:vAlign w:val="center"/>
          </w:tcPr>
          <w:p w14:paraId="4F79BB0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0C09AE9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6A7C0B5B"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33CC91DA"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4A04325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1E0BD46D"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46E12281"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45F57E9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76062485"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right w:val="nil"/>
            </w:tcBorders>
            <w:shd w:val="clear" w:color="auto" w:fill="auto"/>
            <w:vAlign w:val="center"/>
          </w:tcPr>
          <w:p w14:paraId="64B3EEF6"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c>
          <w:tcPr>
            <w:tcW w:w="505" w:type="dxa"/>
            <w:tcBorders>
              <w:top w:val="nil"/>
              <w:left w:val="nil"/>
            </w:tcBorders>
            <w:shd w:val="clear" w:color="auto" w:fill="auto"/>
            <w:vAlign w:val="center"/>
          </w:tcPr>
          <w:p w14:paraId="65E33BE4" w14:textId="77777777" w:rsidR="00E067A6" w:rsidRPr="00B51396" w:rsidRDefault="00E067A6" w:rsidP="00CD033F">
            <w:pPr>
              <w:pStyle w:val="a6"/>
              <w:spacing w:before="0" w:after="0"/>
              <w:rPr>
                <w:rFonts w:ascii="순천향체" w:eastAsia="순천향체" w:hAnsi="순천향체" w:cs="맑은 고딕"/>
                <w:b w:val="0"/>
                <w:sz w:val="14"/>
                <w:szCs w:val="18"/>
                <w:lang w:eastAsia="ko-KR"/>
              </w:rPr>
            </w:pPr>
          </w:p>
        </w:tc>
      </w:tr>
    </w:tbl>
    <w:p w14:paraId="3F073F0F" w14:textId="77777777" w:rsidR="00E067A6" w:rsidRPr="00B51396" w:rsidRDefault="00E067A6" w:rsidP="00E067A6">
      <w:pPr>
        <w:pStyle w:val="a9"/>
        <w:spacing w:after="0"/>
        <w:ind w:left="425"/>
        <w:rPr>
          <w:rFonts w:ascii="순천향체" w:eastAsia="순천향체" w:hAnsi="순천향체" w:cs="Arial"/>
          <w:iCs/>
          <w:sz w:val="22"/>
          <w:lang w:eastAsia="ko-KR"/>
        </w:rPr>
      </w:pPr>
      <w:bookmarkStart w:id="71" w:name="_Toc494193648"/>
      <w:bookmarkEnd w:id="19"/>
      <w:bookmarkEnd w:id="20"/>
      <w:bookmarkEnd w:id="63"/>
    </w:p>
    <w:p w14:paraId="140AED61" w14:textId="77777777" w:rsidR="00E067A6" w:rsidRPr="00B51396" w:rsidRDefault="00E067A6" w:rsidP="00774942">
      <w:pPr>
        <w:pStyle w:val="1"/>
      </w:pPr>
      <w:bookmarkStart w:id="72" w:name="_Toc45328367"/>
      <w:r w:rsidRPr="00B51396">
        <w:rPr>
          <w:rFonts w:hint="eastAsia"/>
        </w:rPr>
        <w:t>요구사항 정의</w:t>
      </w:r>
      <w:bookmarkEnd w:id="72"/>
    </w:p>
    <w:p w14:paraId="02416E4B" w14:textId="77777777" w:rsidR="00E067A6" w:rsidRPr="00B51396" w:rsidRDefault="00E067A6" w:rsidP="006C6454">
      <w:pPr>
        <w:pStyle w:val="2"/>
        <w:rPr>
          <w:rFonts w:ascii="순천향체" w:eastAsia="순천향체" w:hAnsi="순천향체"/>
          <w:lang w:eastAsia="ko-KR"/>
        </w:rPr>
      </w:pPr>
      <w:bookmarkStart w:id="73" w:name="_Toc45328368"/>
      <w:r w:rsidRPr="00B51396">
        <w:rPr>
          <w:rFonts w:ascii="순천향체" w:eastAsia="순천향체" w:hAnsi="순천향체" w:hint="eastAsia"/>
          <w:lang w:eastAsia="ko-KR"/>
        </w:rPr>
        <w:t>하드웨어 기능 요구사항</w:t>
      </w:r>
      <w:bookmarkEnd w:id="73"/>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6006B9AF" w14:textId="77777777" w:rsidTr="00737351">
        <w:tc>
          <w:tcPr>
            <w:tcW w:w="815" w:type="dxa"/>
            <w:shd w:val="clear" w:color="auto" w:fill="D9D9D9"/>
          </w:tcPr>
          <w:p w14:paraId="2330F4BC" w14:textId="77777777" w:rsidR="00E067A6" w:rsidRPr="00B51396" w:rsidRDefault="00E067A6" w:rsidP="002F51D5">
            <w:pPr>
              <w:jc w:val="center"/>
              <w:rPr>
                <w:rFonts w:ascii="순천향체" w:eastAsia="순천향체" w:hAnsi="순천향체" w:cs="Arial"/>
                <w:b/>
                <w:sz w:val="20"/>
                <w:szCs w:val="20"/>
              </w:rPr>
            </w:pPr>
            <w:r w:rsidRPr="00B51396">
              <w:rPr>
                <w:rFonts w:ascii="순천향체" w:eastAsia="순천향체" w:hAnsi="순천향체" w:cs="Arial" w:hint="eastAsia"/>
                <w:b/>
                <w:sz w:val="20"/>
                <w:szCs w:val="20"/>
                <w:lang w:eastAsia="ko-KR"/>
              </w:rPr>
              <w:t>번호</w:t>
            </w:r>
          </w:p>
        </w:tc>
        <w:tc>
          <w:tcPr>
            <w:tcW w:w="8010" w:type="dxa"/>
            <w:shd w:val="clear" w:color="auto" w:fill="D9D9D9"/>
          </w:tcPr>
          <w:p w14:paraId="2829A0B3" w14:textId="77777777" w:rsidR="00E067A6" w:rsidRPr="00B51396" w:rsidRDefault="00E067A6" w:rsidP="00034DBF">
            <w:pPr>
              <w:jc w:val="center"/>
              <w:rPr>
                <w:rFonts w:ascii="순천향체" w:eastAsia="순천향체" w:hAnsi="순천향체" w:cs="Arial"/>
                <w:b/>
                <w:sz w:val="20"/>
                <w:szCs w:val="20"/>
              </w:rPr>
            </w:pPr>
            <w:r w:rsidRPr="00B51396">
              <w:rPr>
                <w:rFonts w:ascii="순천향체" w:eastAsia="순천향체" w:hAnsi="순천향체" w:cs="Arial" w:hint="eastAsia"/>
                <w:b/>
                <w:sz w:val="20"/>
                <w:szCs w:val="20"/>
                <w:lang w:eastAsia="ko-KR"/>
              </w:rPr>
              <w:t>요구 사항</w:t>
            </w:r>
          </w:p>
        </w:tc>
      </w:tr>
      <w:tr w:rsidR="00E067A6" w:rsidRPr="00B51396" w14:paraId="7D067819" w14:textId="77777777" w:rsidTr="00737351">
        <w:tc>
          <w:tcPr>
            <w:tcW w:w="815" w:type="dxa"/>
            <w:shd w:val="clear" w:color="auto" w:fill="auto"/>
          </w:tcPr>
          <w:p w14:paraId="7D0E536D" w14:textId="77777777" w:rsidR="00E067A6" w:rsidRPr="00B51396" w:rsidRDefault="00E067A6" w:rsidP="002F51D5">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FR-1</w:t>
            </w:r>
          </w:p>
        </w:tc>
        <w:tc>
          <w:tcPr>
            <w:tcW w:w="8010" w:type="dxa"/>
          </w:tcPr>
          <w:p w14:paraId="29A3692C" w14:textId="77777777" w:rsidR="00E067A6" w:rsidRPr="00B51396" w:rsidRDefault="00E067A6" w:rsidP="006F073F">
            <w:pPr>
              <w:rPr>
                <w:rFonts w:ascii="순천향체" w:eastAsia="순천향체" w:hAnsi="순천향체" w:cs="Arial"/>
                <w:sz w:val="20"/>
                <w:szCs w:val="20"/>
                <w:lang w:eastAsia="ko-KR"/>
              </w:rPr>
            </w:pPr>
            <w:r w:rsidRPr="00B51396">
              <w:rPr>
                <w:rFonts w:ascii="순천향체" w:eastAsia="순천향체" w:hAnsi="순천향체" w:cs="맑은 고딕" w:hint="eastAsia"/>
                <w:sz w:val="20"/>
                <w:szCs w:val="20"/>
                <w:lang w:eastAsia="ko-KR"/>
              </w:rPr>
              <w:t>권한을 가진 사용자가 고유번호 입력 시 냉장고 잠금이 해제되어야 한다.</w:t>
            </w:r>
          </w:p>
        </w:tc>
      </w:tr>
      <w:tr w:rsidR="00E067A6" w:rsidRPr="00B51396" w14:paraId="58D392A9" w14:textId="77777777" w:rsidTr="00737351">
        <w:tc>
          <w:tcPr>
            <w:tcW w:w="815" w:type="dxa"/>
            <w:shd w:val="clear" w:color="auto" w:fill="auto"/>
          </w:tcPr>
          <w:p w14:paraId="7C3A6358" w14:textId="77777777" w:rsidR="00E067A6" w:rsidRPr="00B51396" w:rsidRDefault="00E067A6" w:rsidP="00B83971">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FR-2</w:t>
            </w:r>
          </w:p>
        </w:tc>
        <w:tc>
          <w:tcPr>
            <w:tcW w:w="8010" w:type="dxa"/>
          </w:tcPr>
          <w:p w14:paraId="6702285E" w14:textId="797019C5" w:rsidR="00E067A6" w:rsidRPr="00B51396" w:rsidRDefault="00E067A6" w:rsidP="00181B4B">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문의 </w:t>
            </w:r>
            <w:r w:rsidRPr="00B51396">
              <w:rPr>
                <w:rFonts w:ascii="순천향체" w:eastAsia="순천향체" w:hAnsi="순천향체" w:cs="맑은 고딕" w:hint="eastAsia"/>
                <w:sz w:val="20"/>
                <w:szCs w:val="20"/>
                <w:lang w:eastAsia="ko-KR"/>
              </w:rPr>
              <w:t>개폐 여부가 인식되어야 한다.</w:t>
            </w:r>
            <w:r w:rsidR="0069410D" w:rsidRPr="00B51396">
              <w:rPr>
                <w:rFonts w:ascii="순천향체" w:eastAsia="순천향체" w:hAnsi="순천향체" w:cs="맑은 고딕"/>
                <w:sz w:val="20"/>
                <w:szCs w:val="20"/>
                <w:lang w:eastAsia="ko-KR"/>
              </w:rPr>
              <w:t xml:space="preserve"> </w:t>
            </w:r>
            <w:r w:rsidR="0069410D" w:rsidRPr="00B51396">
              <w:rPr>
                <w:rFonts w:ascii="순천향체" w:eastAsia="순천향체" w:hAnsi="순천향체" w:cs="Arial" w:hint="eastAsia"/>
                <w:sz w:val="20"/>
                <w:szCs w:val="20"/>
                <w:lang w:eastAsia="ko-KR"/>
              </w:rPr>
              <w:t>(센서 변경)</w:t>
            </w:r>
          </w:p>
        </w:tc>
      </w:tr>
      <w:tr w:rsidR="00E067A6" w:rsidRPr="00B51396" w14:paraId="1FB2C3BB" w14:textId="77777777" w:rsidTr="00737351">
        <w:tc>
          <w:tcPr>
            <w:tcW w:w="815" w:type="dxa"/>
            <w:shd w:val="clear" w:color="auto" w:fill="auto"/>
          </w:tcPr>
          <w:p w14:paraId="47AE488B" w14:textId="77777777" w:rsidR="00E067A6" w:rsidRPr="00B51396" w:rsidRDefault="00E067A6" w:rsidP="00B83971">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H-FR-3</w:t>
            </w:r>
          </w:p>
        </w:tc>
        <w:tc>
          <w:tcPr>
            <w:tcW w:w="8010" w:type="dxa"/>
          </w:tcPr>
          <w:p w14:paraId="0421CC99" w14:textId="77777777" w:rsidR="00E067A6" w:rsidRPr="00B51396" w:rsidRDefault="00E067A6" w:rsidP="007C7E69">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LCD를 통해 </w:t>
            </w:r>
            <w:r w:rsidRPr="00B51396">
              <w:rPr>
                <w:rFonts w:ascii="순천향체" w:eastAsia="순천향체" w:hAnsi="순천향체" w:cs="맑은 고딕" w:hint="eastAsia"/>
                <w:sz w:val="20"/>
                <w:szCs w:val="20"/>
                <w:lang w:eastAsia="ko-KR"/>
              </w:rPr>
              <w:t xml:space="preserve">개폐/경고/알림 </w:t>
            </w:r>
            <w:r w:rsidRPr="00B51396">
              <w:rPr>
                <w:rFonts w:ascii="순천향체" w:eastAsia="순천향체" w:hAnsi="순천향체" w:cs="Arial" w:hint="eastAsia"/>
                <w:sz w:val="20"/>
                <w:szCs w:val="20"/>
                <w:lang w:eastAsia="ko-KR"/>
              </w:rPr>
              <w:t>상태가 표시되어야 한다.</w:t>
            </w:r>
          </w:p>
        </w:tc>
      </w:tr>
      <w:tr w:rsidR="00E067A6" w:rsidRPr="00B51396" w14:paraId="454386F0" w14:textId="77777777" w:rsidTr="00737351">
        <w:tc>
          <w:tcPr>
            <w:tcW w:w="815" w:type="dxa"/>
            <w:shd w:val="clear" w:color="auto" w:fill="auto"/>
          </w:tcPr>
          <w:p w14:paraId="280B8E9D" w14:textId="77777777" w:rsidR="00E067A6" w:rsidRPr="00B51396" w:rsidRDefault="00E067A6" w:rsidP="00B83971">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H-FR-4</w:t>
            </w:r>
          </w:p>
        </w:tc>
        <w:tc>
          <w:tcPr>
            <w:tcW w:w="8010" w:type="dxa"/>
          </w:tcPr>
          <w:p w14:paraId="5E6AE0EB" w14:textId="77777777" w:rsidR="00E067A6" w:rsidRPr="00B51396" w:rsidRDefault="00E067A6" w:rsidP="00635E4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냉장고 내부의</w:t>
            </w:r>
            <w:r w:rsidRPr="00B51396">
              <w:rPr>
                <w:rFonts w:ascii="순천향체" w:eastAsia="순천향체" w:hAnsi="순천향체" w:cs="Arial"/>
                <w:sz w:val="20"/>
                <w:szCs w:val="20"/>
                <w:lang w:eastAsia="ko-KR"/>
              </w:rPr>
              <w:t xml:space="preserve">RFID </w:t>
            </w:r>
            <w:r w:rsidRPr="00B51396">
              <w:rPr>
                <w:rFonts w:ascii="순천향체" w:eastAsia="순천향체" w:hAnsi="순천향체" w:cs="맑은 고딕" w:hint="eastAsia"/>
                <w:sz w:val="20"/>
                <w:szCs w:val="20"/>
                <w:lang w:eastAsia="ko-KR"/>
              </w:rPr>
              <w:t xml:space="preserve">reader가 </w:t>
            </w:r>
            <w:r w:rsidRPr="00B51396">
              <w:rPr>
                <w:rFonts w:ascii="순천향체" w:eastAsia="순천향체" w:hAnsi="순천향체" w:cs="Arial" w:hint="eastAsia"/>
                <w:sz w:val="20"/>
                <w:szCs w:val="20"/>
                <w:lang w:eastAsia="ko-KR"/>
              </w:rPr>
              <w:t>RFID</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태그를 인식/식별해야 한다.</w:t>
            </w:r>
          </w:p>
        </w:tc>
      </w:tr>
      <w:tr w:rsidR="00E067A6" w:rsidRPr="00B51396" w14:paraId="74E57C74" w14:textId="77777777" w:rsidTr="00737351">
        <w:tc>
          <w:tcPr>
            <w:tcW w:w="815" w:type="dxa"/>
            <w:shd w:val="clear" w:color="auto" w:fill="auto"/>
          </w:tcPr>
          <w:p w14:paraId="4A9C90C9" w14:textId="77777777" w:rsidR="00E067A6" w:rsidRPr="00B51396" w:rsidRDefault="00E067A6" w:rsidP="00B83971">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H-FR-</w:t>
            </w:r>
            <w:r w:rsidRPr="00B51396">
              <w:rPr>
                <w:rFonts w:ascii="순천향체" w:eastAsia="순천향체" w:hAnsi="순천향체" w:cs="Arial"/>
                <w:i/>
                <w:sz w:val="20"/>
                <w:szCs w:val="20"/>
                <w:lang w:eastAsia="ko-KR"/>
              </w:rPr>
              <w:t>5</w:t>
            </w:r>
          </w:p>
        </w:tc>
        <w:tc>
          <w:tcPr>
            <w:tcW w:w="8010" w:type="dxa"/>
          </w:tcPr>
          <w:p w14:paraId="736B4290" w14:textId="77777777" w:rsidR="00E067A6" w:rsidRPr="00B51396" w:rsidRDefault="00E067A6" w:rsidP="00635E4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무게 센서가 냉장고 내부에 있는 각 칸의 음식 통의 무게를 인식해야 한다.</w:t>
            </w:r>
          </w:p>
        </w:tc>
      </w:tr>
      <w:tr w:rsidR="00E067A6" w:rsidRPr="00B51396" w14:paraId="5E8456F6" w14:textId="77777777" w:rsidTr="00737351">
        <w:tc>
          <w:tcPr>
            <w:tcW w:w="815" w:type="dxa"/>
            <w:shd w:val="clear" w:color="auto" w:fill="auto"/>
          </w:tcPr>
          <w:p w14:paraId="22E46EF2" w14:textId="77777777" w:rsidR="00E067A6" w:rsidRPr="00B51396" w:rsidRDefault="00E067A6" w:rsidP="007C7E69">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H-FR-</w:t>
            </w:r>
            <w:r w:rsidRPr="00B51396">
              <w:rPr>
                <w:rFonts w:ascii="순천향체" w:eastAsia="순천향체" w:hAnsi="순천향체" w:cs="Arial"/>
                <w:i/>
                <w:sz w:val="20"/>
                <w:szCs w:val="20"/>
                <w:lang w:eastAsia="ko-KR"/>
              </w:rPr>
              <w:t>6</w:t>
            </w:r>
          </w:p>
        </w:tc>
        <w:tc>
          <w:tcPr>
            <w:tcW w:w="8010" w:type="dxa"/>
          </w:tcPr>
          <w:p w14:paraId="3080F6AF" w14:textId="77777777" w:rsidR="00E067A6" w:rsidRPr="00B51396" w:rsidRDefault="00E067A6" w:rsidP="00635E4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카메라의 위치가 냉장고보다 높아야 하고 사람의 전신 찍을 수 있어야 한다.</w:t>
            </w:r>
          </w:p>
        </w:tc>
      </w:tr>
      <w:tr w:rsidR="00E067A6" w:rsidRPr="00B51396" w:rsidDel="00B34FC4" w14:paraId="0D81AB19" w14:textId="4D0D82C3" w:rsidTr="00737351">
        <w:trPr>
          <w:del w:id="74" w:author="user" w:date="2020-07-13T11:01:00Z"/>
        </w:trPr>
        <w:tc>
          <w:tcPr>
            <w:tcW w:w="815" w:type="dxa"/>
            <w:shd w:val="clear" w:color="auto" w:fill="auto"/>
          </w:tcPr>
          <w:p w14:paraId="16090ED6" w14:textId="2B5636B4" w:rsidR="00E067A6" w:rsidRPr="00B51396" w:rsidDel="00B34FC4" w:rsidRDefault="00E067A6" w:rsidP="00B83971">
            <w:pPr>
              <w:jc w:val="center"/>
              <w:rPr>
                <w:del w:id="75" w:author="user" w:date="2020-07-13T11:01:00Z"/>
                <w:rFonts w:ascii="순천향체" w:eastAsia="순천향체" w:hAnsi="순천향체" w:cs="Arial"/>
                <w:i/>
                <w:sz w:val="20"/>
                <w:szCs w:val="20"/>
                <w:lang w:eastAsia="ko-KR"/>
              </w:rPr>
            </w:pPr>
            <w:del w:id="76" w:author="user" w:date="2020-07-13T11:01:00Z">
              <w:r w:rsidRPr="00B51396" w:rsidDel="00B34FC4">
                <w:rPr>
                  <w:rFonts w:ascii="순천향체" w:eastAsia="순천향체" w:hAnsi="순천향체" w:cs="Arial" w:hint="eastAsia"/>
                  <w:i/>
                  <w:sz w:val="20"/>
                  <w:szCs w:val="20"/>
                  <w:lang w:eastAsia="ko-KR"/>
                </w:rPr>
                <w:delText>H-FR-</w:delText>
              </w:r>
              <w:r w:rsidRPr="00B51396" w:rsidDel="00B34FC4">
                <w:rPr>
                  <w:rFonts w:ascii="순천향체" w:eastAsia="순천향체" w:hAnsi="순천향체" w:cs="Arial"/>
                  <w:i/>
                  <w:sz w:val="20"/>
                  <w:szCs w:val="20"/>
                  <w:lang w:eastAsia="ko-KR"/>
                </w:rPr>
                <w:delText>7</w:delText>
              </w:r>
            </w:del>
          </w:p>
        </w:tc>
        <w:tc>
          <w:tcPr>
            <w:tcW w:w="8010" w:type="dxa"/>
          </w:tcPr>
          <w:p w14:paraId="748AD7B2" w14:textId="30EB46F2" w:rsidR="00E067A6" w:rsidRPr="00B51396" w:rsidDel="00B34FC4" w:rsidRDefault="00E067A6" w:rsidP="007C7E69">
            <w:pPr>
              <w:rPr>
                <w:del w:id="77" w:author="user" w:date="2020-07-13T11:01:00Z"/>
                <w:rFonts w:ascii="순천향체" w:eastAsia="순천향체" w:hAnsi="순천향체" w:cs="Arial"/>
                <w:strike/>
                <w:sz w:val="20"/>
                <w:szCs w:val="20"/>
                <w:lang w:eastAsia="ko-KR"/>
              </w:rPr>
            </w:pPr>
            <w:del w:id="78" w:author="user" w:date="2020-07-13T11:01:00Z">
              <w:r w:rsidRPr="00B51396" w:rsidDel="00B34FC4">
                <w:rPr>
                  <w:rFonts w:ascii="순천향체" w:eastAsia="순천향체" w:hAnsi="순천향체" w:cs="Arial" w:hint="eastAsia"/>
                  <w:strike/>
                  <w:sz w:val="20"/>
                  <w:szCs w:val="20"/>
                  <w:lang w:eastAsia="ko-KR"/>
                </w:rPr>
                <w:delText>경고음을 사람들이 들을 수 있게 부저 센서를 설치해야 한다.</w:delText>
              </w:r>
              <w:r w:rsidR="00EA6FFE" w:rsidRPr="00B51396" w:rsidDel="00B34FC4">
                <w:rPr>
                  <w:rFonts w:ascii="순천향체" w:eastAsia="순천향체" w:hAnsi="순천향체" w:cs="Arial"/>
                  <w:sz w:val="20"/>
                  <w:szCs w:val="20"/>
                  <w:lang w:eastAsia="ko-KR"/>
                </w:rPr>
                <w:delText xml:space="preserve"> (</w:delText>
              </w:r>
              <w:r w:rsidR="00EA6FFE" w:rsidRPr="00B51396" w:rsidDel="00B34FC4">
                <w:rPr>
                  <w:rFonts w:ascii="순천향체" w:eastAsia="순천향체" w:hAnsi="순천향체" w:cs="Arial" w:hint="eastAsia"/>
                  <w:sz w:val="20"/>
                  <w:szCs w:val="20"/>
                  <w:lang w:eastAsia="ko-KR"/>
                </w:rPr>
                <w:delText>삭제)</w:delText>
              </w:r>
            </w:del>
          </w:p>
        </w:tc>
      </w:tr>
    </w:tbl>
    <w:p w14:paraId="428D930E" w14:textId="77777777" w:rsidR="00E067A6" w:rsidRPr="00B51396" w:rsidRDefault="00E067A6" w:rsidP="00E067A6">
      <w:pPr>
        <w:pStyle w:val="a9"/>
        <w:rPr>
          <w:rFonts w:ascii="순천향체" w:eastAsia="순천향체" w:hAnsi="순천향체"/>
          <w:lang w:eastAsia="ko-KR"/>
        </w:rPr>
      </w:pPr>
    </w:p>
    <w:p w14:paraId="4C4F6A09" w14:textId="77777777" w:rsidR="00E067A6" w:rsidRPr="00B51396" w:rsidRDefault="00E067A6" w:rsidP="00894E30">
      <w:pPr>
        <w:pStyle w:val="2"/>
        <w:rPr>
          <w:rFonts w:ascii="순천향체" w:eastAsia="순천향체" w:hAnsi="순천향체"/>
          <w:lang w:eastAsia="ko-KR"/>
        </w:rPr>
      </w:pPr>
      <w:bookmarkStart w:id="79" w:name="_Toc45328369"/>
      <w:r w:rsidRPr="00B51396">
        <w:rPr>
          <w:rFonts w:ascii="순천향체" w:eastAsia="순천향체" w:hAnsi="순천향체" w:hint="eastAsia"/>
          <w:lang w:eastAsia="ko-KR"/>
        </w:rPr>
        <w:t>소프트웨어 기능 요구사항</w:t>
      </w:r>
      <w:bookmarkEnd w:id="79"/>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516980D3" w14:textId="77777777" w:rsidTr="00737351">
        <w:tc>
          <w:tcPr>
            <w:tcW w:w="815" w:type="dxa"/>
            <w:shd w:val="clear" w:color="auto" w:fill="D9D9D9"/>
          </w:tcPr>
          <w:p w14:paraId="1DA3AEF8" w14:textId="77777777" w:rsidR="00E067A6" w:rsidRPr="00B51396" w:rsidRDefault="00E067A6" w:rsidP="00737351">
            <w:pPr>
              <w:jc w:val="center"/>
              <w:rPr>
                <w:rFonts w:ascii="순천향체" w:eastAsia="순천향체" w:hAnsi="순천향체" w:cs="Arial"/>
                <w:b/>
                <w:sz w:val="20"/>
                <w:szCs w:val="20"/>
              </w:rPr>
            </w:pPr>
            <w:r w:rsidRPr="00B51396">
              <w:rPr>
                <w:rFonts w:ascii="순천향체" w:eastAsia="순천향체" w:hAnsi="순천향체" w:cs="Arial" w:hint="eastAsia"/>
                <w:b/>
                <w:sz w:val="20"/>
                <w:szCs w:val="20"/>
                <w:lang w:eastAsia="ko-KR"/>
              </w:rPr>
              <w:t>번호</w:t>
            </w:r>
          </w:p>
        </w:tc>
        <w:tc>
          <w:tcPr>
            <w:tcW w:w="8010" w:type="dxa"/>
            <w:shd w:val="clear" w:color="auto" w:fill="D9D9D9"/>
          </w:tcPr>
          <w:p w14:paraId="2B7C0F73" w14:textId="77777777" w:rsidR="00E067A6" w:rsidRPr="00B51396" w:rsidRDefault="00E067A6" w:rsidP="00737351">
            <w:pPr>
              <w:jc w:val="center"/>
              <w:rPr>
                <w:rFonts w:ascii="순천향체" w:eastAsia="순천향체" w:hAnsi="순천향체" w:cs="Arial"/>
                <w:b/>
                <w:sz w:val="20"/>
                <w:szCs w:val="20"/>
              </w:rPr>
            </w:pPr>
            <w:r w:rsidRPr="00B51396">
              <w:rPr>
                <w:rFonts w:ascii="순천향체" w:eastAsia="순천향체" w:hAnsi="순천향체" w:cs="Arial" w:hint="eastAsia"/>
                <w:b/>
                <w:sz w:val="20"/>
                <w:szCs w:val="20"/>
                <w:lang w:eastAsia="ko-KR"/>
              </w:rPr>
              <w:t>요구 사항</w:t>
            </w:r>
          </w:p>
        </w:tc>
      </w:tr>
      <w:tr w:rsidR="00E067A6" w:rsidRPr="00B51396" w14:paraId="0B31C19A" w14:textId="77777777" w:rsidTr="00737351">
        <w:tc>
          <w:tcPr>
            <w:tcW w:w="815" w:type="dxa"/>
            <w:shd w:val="clear" w:color="auto" w:fill="auto"/>
          </w:tcPr>
          <w:p w14:paraId="577FF485" w14:textId="77777777" w:rsidR="00E067A6" w:rsidRPr="00B51396" w:rsidRDefault="00E067A6" w:rsidP="00737351">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FR-1</w:t>
            </w:r>
          </w:p>
        </w:tc>
        <w:tc>
          <w:tcPr>
            <w:tcW w:w="8010" w:type="dxa"/>
          </w:tcPr>
          <w:p w14:paraId="62D4724C" w14:textId="0B6C87D2" w:rsidR="00E067A6" w:rsidRPr="00B51396" w:rsidRDefault="00E067A6" w:rsidP="00737351">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냉장고의 </w:t>
            </w:r>
            <w:r w:rsidR="001F2FBB" w:rsidRPr="00B51396">
              <w:rPr>
                <w:rFonts w:ascii="순천향체" w:eastAsia="순천향체" w:hAnsi="순천향체" w:cs="Arial" w:hint="eastAsia"/>
                <w:sz w:val="20"/>
                <w:szCs w:val="20"/>
                <w:lang w:eastAsia="ko-KR"/>
              </w:rPr>
              <w:t>리모컨을</w:t>
            </w:r>
            <w:r w:rsidRPr="00B51396">
              <w:rPr>
                <w:rFonts w:ascii="순천향체" w:eastAsia="순천향체" w:hAnsi="순천향체" w:cs="Arial" w:hint="eastAsia"/>
                <w:sz w:val="20"/>
                <w:szCs w:val="20"/>
                <w:lang w:eastAsia="ko-KR"/>
              </w:rPr>
              <w:t xml:space="preserve"> 통해 입력 받은 사용자의 고유</w:t>
            </w:r>
            <w:r w:rsidR="008D2AA6" w:rsidRPr="00B51396">
              <w:rPr>
                <w:rFonts w:ascii="순천향체" w:eastAsia="순천향체" w:hAnsi="순천향체" w:cs="Arial" w:hint="eastAsia"/>
                <w:sz w:val="20"/>
                <w:szCs w:val="20"/>
                <w:lang w:eastAsia="ko-KR"/>
              </w:rPr>
              <w:t xml:space="preserve"> </w:t>
            </w:r>
            <w:r w:rsidRPr="00B51396">
              <w:rPr>
                <w:rFonts w:ascii="순천향체" w:eastAsia="순천향체" w:hAnsi="순천향체" w:cs="Arial" w:hint="eastAsia"/>
                <w:sz w:val="20"/>
                <w:szCs w:val="20"/>
                <w:lang w:eastAsia="ko-KR"/>
              </w:rPr>
              <w:t xml:space="preserve">번호에 </w:t>
            </w:r>
            <w:r w:rsidRPr="00B51396">
              <w:rPr>
                <w:rFonts w:ascii="순천향체" w:eastAsia="순천향체" w:hAnsi="순천향체" w:cs="맑은 고딕" w:hint="eastAsia"/>
                <w:sz w:val="20"/>
                <w:szCs w:val="20"/>
                <w:lang w:eastAsia="ko-KR"/>
              </w:rPr>
              <w:t>대해</w:t>
            </w:r>
            <w:r w:rsidRPr="00B51396">
              <w:rPr>
                <w:rFonts w:ascii="순천향체" w:eastAsia="순천향체" w:hAnsi="순천향체" w:cs="Arial" w:hint="eastAsia"/>
                <w:sz w:val="20"/>
                <w:szCs w:val="20"/>
                <w:lang w:eastAsia="ko-KR"/>
              </w:rPr>
              <w:t xml:space="preserve"> 냉장고의 접근권한을 확인하고 승인 여부 판단해야 한다.</w:t>
            </w:r>
            <w:r w:rsidR="0069410D" w:rsidRPr="00B51396">
              <w:rPr>
                <w:rFonts w:ascii="순천향체" w:eastAsia="순천향체" w:hAnsi="순천향체" w:cs="Arial"/>
                <w:sz w:val="20"/>
                <w:szCs w:val="20"/>
                <w:lang w:eastAsia="ko-KR"/>
              </w:rPr>
              <w:t xml:space="preserve"> </w:t>
            </w:r>
            <w:r w:rsidR="0069410D" w:rsidRPr="00B51396">
              <w:rPr>
                <w:rFonts w:ascii="순천향체" w:eastAsia="순천향체" w:hAnsi="순천향체" w:cs="Arial" w:hint="eastAsia"/>
                <w:sz w:val="20"/>
                <w:szCs w:val="20"/>
                <w:lang w:eastAsia="ko-KR"/>
              </w:rPr>
              <w:t>(센서 변경)</w:t>
            </w:r>
            <w:ins w:id="80" w:author="user" w:date="2020-07-13T11:01:00Z">
              <w:r w:rsidR="00B34FC4">
                <w:rPr>
                  <w:rFonts w:ascii="순천향체" w:eastAsia="순천향체" w:hAnsi="순천향체" w:cs="Arial"/>
                  <w:sz w:val="20"/>
                  <w:szCs w:val="20"/>
                  <w:lang w:eastAsia="ko-KR"/>
                </w:rPr>
                <w:t xml:space="preserve"> </w:t>
              </w:r>
            </w:ins>
          </w:p>
        </w:tc>
      </w:tr>
      <w:tr w:rsidR="00E067A6" w:rsidRPr="00B51396" w14:paraId="3FC9AF9D" w14:textId="77777777" w:rsidTr="00737351">
        <w:tc>
          <w:tcPr>
            <w:tcW w:w="815" w:type="dxa"/>
            <w:shd w:val="clear" w:color="auto" w:fill="auto"/>
          </w:tcPr>
          <w:p w14:paraId="0EDCEB51" w14:textId="77777777" w:rsidR="00E067A6" w:rsidRPr="00B51396" w:rsidRDefault="00E067A6" w:rsidP="00737351">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FR-2</w:t>
            </w:r>
          </w:p>
        </w:tc>
        <w:tc>
          <w:tcPr>
            <w:tcW w:w="8010" w:type="dxa"/>
          </w:tcPr>
          <w:p w14:paraId="4C3C4902" w14:textId="77777777" w:rsidR="00E067A6" w:rsidRPr="00B51396" w:rsidRDefault="00E067A6" w:rsidP="00737351">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접근권한 승인 여부에 따라서 문 개폐 해야 한다.</w:t>
            </w:r>
          </w:p>
        </w:tc>
      </w:tr>
      <w:tr w:rsidR="00E067A6" w:rsidRPr="00B51396" w14:paraId="09C2C863" w14:textId="77777777" w:rsidTr="00737351">
        <w:tc>
          <w:tcPr>
            <w:tcW w:w="815" w:type="dxa"/>
            <w:shd w:val="clear" w:color="auto" w:fill="auto"/>
          </w:tcPr>
          <w:p w14:paraId="3762E45D" w14:textId="77777777" w:rsidR="00E067A6" w:rsidRPr="00B51396" w:rsidRDefault="00E067A6" w:rsidP="00737351">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S-FR-3</w:t>
            </w:r>
          </w:p>
        </w:tc>
        <w:tc>
          <w:tcPr>
            <w:tcW w:w="8010" w:type="dxa"/>
          </w:tcPr>
          <w:p w14:paraId="67DFA4D1" w14:textId="77777777" w:rsidR="00E067A6" w:rsidRPr="00B51396" w:rsidRDefault="00E067A6" w:rsidP="00EC2489">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사용자가 냉장고 이용 시(즉, 문 열림 판단 시) 지속적인 무게 센서의 값 변화를 인식하여 모든 음식 통의 존재와 상태를 확인해야 한다.</w:t>
            </w:r>
          </w:p>
        </w:tc>
      </w:tr>
      <w:tr w:rsidR="00E067A6" w:rsidRPr="00B51396" w14:paraId="66A021BF" w14:textId="77777777" w:rsidTr="00737351">
        <w:tc>
          <w:tcPr>
            <w:tcW w:w="815" w:type="dxa"/>
            <w:shd w:val="clear" w:color="auto" w:fill="auto"/>
          </w:tcPr>
          <w:p w14:paraId="108E2501" w14:textId="77777777" w:rsidR="00E067A6" w:rsidRPr="00B51396" w:rsidRDefault="00E067A6" w:rsidP="00380F74">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S-FR-</w:t>
            </w:r>
            <w:r w:rsidRPr="00B51396">
              <w:rPr>
                <w:rFonts w:ascii="순천향체" w:eastAsia="순천향체" w:hAnsi="순천향체" w:cs="Arial"/>
                <w:i/>
                <w:sz w:val="20"/>
                <w:szCs w:val="20"/>
                <w:lang w:eastAsia="ko-KR"/>
              </w:rPr>
              <w:t>4</w:t>
            </w:r>
          </w:p>
        </w:tc>
        <w:tc>
          <w:tcPr>
            <w:tcW w:w="8010" w:type="dxa"/>
          </w:tcPr>
          <w:p w14:paraId="382E6331" w14:textId="77777777" w:rsidR="00E067A6" w:rsidRPr="00B51396" w:rsidRDefault="00E067A6" w:rsidP="00380F74">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사용자가 냉장고 이용 시 (즉, 문 열림 판단 시) 무게 센서를 통해 총 음식 통의 무게 값 변화 시 RFID 태그 인식 필요하다는 LCD 알림을 한다.</w:t>
            </w:r>
          </w:p>
        </w:tc>
      </w:tr>
      <w:tr w:rsidR="00761284" w:rsidRPr="00B51396" w14:paraId="76CD5425" w14:textId="77777777" w:rsidTr="00737351">
        <w:tc>
          <w:tcPr>
            <w:tcW w:w="815" w:type="dxa"/>
            <w:shd w:val="clear" w:color="auto" w:fill="auto"/>
          </w:tcPr>
          <w:p w14:paraId="283B7926" w14:textId="77777777" w:rsidR="00761284" w:rsidRPr="00B51396" w:rsidRDefault="00761284" w:rsidP="00380F74">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S-FR-5</w:t>
            </w:r>
          </w:p>
        </w:tc>
        <w:tc>
          <w:tcPr>
            <w:tcW w:w="8010" w:type="dxa"/>
          </w:tcPr>
          <w:p w14:paraId="0CA37BB4" w14:textId="552A759E" w:rsidR="00761284" w:rsidRPr="00B51396" w:rsidRDefault="00761284" w:rsidP="00677DBA">
            <w:pPr>
              <w:rPr>
                <w:rFonts w:ascii="순천향체" w:eastAsia="순천향체" w:hAnsi="순천향체" w:cs="맑은 고딕"/>
                <w:sz w:val="20"/>
                <w:szCs w:val="20"/>
                <w:lang w:eastAsia="ko-KR"/>
              </w:rPr>
            </w:pPr>
            <w:r w:rsidRPr="00B51396">
              <w:rPr>
                <w:rFonts w:ascii="순천향체" w:eastAsia="순천향체" w:hAnsi="순천향체" w:cs="Arial" w:hint="eastAsia"/>
                <w:sz w:val="20"/>
                <w:szCs w:val="20"/>
                <w:lang w:eastAsia="ko-KR"/>
              </w:rPr>
              <w:t>사용자가 음식 통의 소유자 권한이 있을 경우 RFID</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태그 등록/제거 한다.</w:t>
            </w:r>
          </w:p>
        </w:tc>
      </w:tr>
      <w:tr w:rsidR="00761284" w:rsidRPr="00B51396" w14:paraId="643E11EC" w14:textId="77777777" w:rsidTr="00737351">
        <w:tc>
          <w:tcPr>
            <w:tcW w:w="815" w:type="dxa"/>
            <w:shd w:val="clear" w:color="auto" w:fill="auto"/>
          </w:tcPr>
          <w:p w14:paraId="3E2212A4" w14:textId="77777777" w:rsidR="00761284" w:rsidRPr="00B51396" w:rsidRDefault="00761284" w:rsidP="00380F74">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S-FR-6</w:t>
            </w:r>
          </w:p>
        </w:tc>
        <w:tc>
          <w:tcPr>
            <w:tcW w:w="8010" w:type="dxa"/>
          </w:tcPr>
          <w:p w14:paraId="3C31F984" w14:textId="1CE60E4C" w:rsidR="00761284" w:rsidRPr="00B51396" w:rsidRDefault="00761284" w:rsidP="00677DBA">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음식 통 도난 판단 시 LCD경고 표시, 사진 촬영하여 관리자의 웹페이지와 도난 한 사용자의 어플리케이션에 전송 및 경고한다.</w:t>
            </w:r>
            <w:ins w:id="81" w:author="user" w:date="2020-07-13T11:01:00Z">
              <w:r w:rsidR="00B34FC4">
                <w:rPr>
                  <w:rFonts w:ascii="순천향체" w:eastAsia="순천향체" w:hAnsi="순천향체" w:cs="Arial"/>
                  <w:sz w:val="20"/>
                  <w:szCs w:val="20"/>
                  <w:lang w:eastAsia="ko-KR"/>
                </w:rPr>
                <w:t xml:space="preserve"> </w:t>
              </w:r>
            </w:ins>
          </w:p>
        </w:tc>
      </w:tr>
      <w:tr w:rsidR="00761284" w:rsidRPr="00B51396" w14:paraId="4422E863" w14:textId="77777777" w:rsidTr="00737351">
        <w:tc>
          <w:tcPr>
            <w:tcW w:w="815" w:type="dxa"/>
            <w:shd w:val="clear" w:color="auto" w:fill="auto"/>
          </w:tcPr>
          <w:p w14:paraId="3C4263D3" w14:textId="77777777" w:rsidR="00761284" w:rsidRPr="00B51396" w:rsidRDefault="00761284" w:rsidP="00380F74">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S-FR-</w:t>
            </w:r>
            <w:r w:rsidRPr="00B51396">
              <w:rPr>
                <w:rFonts w:ascii="순천향체" w:eastAsia="순천향체" w:hAnsi="순천향체" w:cs="Arial"/>
                <w:i/>
                <w:sz w:val="20"/>
                <w:szCs w:val="20"/>
                <w:lang w:eastAsia="ko-KR"/>
              </w:rPr>
              <w:t>7</w:t>
            </w:r>
          </w:p>
        </w:tc>
        <w:tc>
          <w:tcPr>
            <w:tcW w:w="8010" w:type="dxa"/>
          </w:tcPr>
          <w:p w14:paraId="59FC6E5E" w14:textId="2866CF18" w:rsidR="00761284" w:rsidRPr="00B51396" w:rsidRDefault="00761284" w:rsidP="008C2352">
            <w:pPr>
              <w:rPr>
                <w:rFonts w:ascii="순천향체" w:eastAsia="순천향체" w:hAnsi="순천향체" w:cs="Arial"/>
                <w:sz w:val="20"/>
                <w:szCs w:val="20"/>
                <w:lang w:eastAsia="ko-KR"/>
              </w:rPr>
            </w:pPr>
            <w:r w:rsidRPr="00B51396">
              <w:rPr>
                <w:rFonts w:ascii="순천향체" w:eastAsia="순천향체" w:hAnsi="순천향체" w:cs="맑은 고딕" w:hint="eastAsia"/>
                <w:sz w:val="20"/>
                <w:szCs w:val="20"/>
                <w:lang w:eastAsia="ko-KR"/>
              </w:rPr>
              <w:t>등록된 RFID태그는 사용자가 어플리케이션에서 조회할 수 있어야 한다.</w:t>
            </w:r>
            <w:ins w:id="82" w:author="user" w:date="2020-07-13T11:01:00Z">
              <w:r w:rsidR="00B34FC4">
                <w:rPr>
                  <w:rFonts w:ascii="순천향체" w:eastAsia="순천향체" w:hAnsi="순천향체" w:cs="맑은 고딕"/>
                  <w:sz w:val="20"/>
                  <w:szCs w:val="20"/>
                  <w:lang w:eastAsia="ko-KR"/>
                </w:rPr>
                <w:t xml:space="preserve"> </w:t>
              </w:r>
            </w:ins>
          </w:p>
        </w:tc>
      </w:tr>
    </w:tbl>
    <w:p w14:paraId="0F1D03C7" w14:textId="77777777" w:rsidR="00E067A6" w:rsidRPr="00B51396" w:rsidRDefault="00E067A6" w:rsidP="00E067A6">
      <w:pPr>
        <w:pStyle w:val="a9"/>
        <w:rPr>
          <w:rFonts w:ascii="순천향체" w:eastAsia="순천향체" w:hAnsi="순천향체"/>
          <w:lang w:eastAsia="ko-KR"/>
        </w:rPr>
      </w:pPr>
    </w:p>
    <w:p w14:paraId="67269D37" w14:textId="77777777" w:rsidR="00E067A6" w:rsidRPr="00B51396" w:rsidRDefault="00E067A6" w:rsidP="00774942">
      <w:pPr>
        <w:pStyle w:val="1"/>
      </w:pPr>
      <w:bookmarkStart w:id="83" w:name="_Toc45328370"/>
      <w:r w:rsidRPr="00B51396">
        <w:rPr>
          <w:rFonts w:hint="eastAsia"/>
        </w:rPr>
        <w:t>요구 기능</w:t>
      </w:r>
      <w:r w:rsidRPr="00B51396">
        <w:t xml:space="preserve"> </w:t>
      </w:r>
      <w:r w:rsidRPr="00B51396">
        <w:rPr>
          <w:rFonts w:hint="eastAsia"/>
        </w:rPr>
        <w:t>설계</w:t>
      </w:r>
      <w:bookmarkEnd w:id="83"/>
    </w:p>
    <w:p w14:paraId="4F6A4276" w14:textId="77777777" w:rsidR="00E067A6" w:rsidRPr="00B51396" w:rsidRDefault="00E067A6" w:rsidP="006C6454">
      <w:pPr>
        <w:pStyle w:val="2"/>
        <w:rPr>
          <w:rFonts w:ascii="순천향체" w:eastAsia="순천향체" w:hAnsi="순천향체"/>
        </w:rPr>
      </w:pPr>
      <w:bookmarkStart w:id="84" w:name="_Toc45328371"/>
      <w:r w:rsidRPr="00B51396">
        <w:rPr>
          <w:rFonts w:ascii="순천향체" w:eastAsia="순천향체" w:hAnsi="순천향체" w:hint="eastAsia"/>
          <w:lang w:eastAsia="ko-KR"/>
        </w:rPr>
        <w:lastRenderedPageBreak/>
        <w:t>하드웨어 기능 설계</w:t>
      </w:r>
      <w:bookmarkEnd w:id="84"/>
    </w:p>
    <w:p w14:paraId="3A848FE5" w14:textId="77777777" w:rsidR="00E067A6" w:rsidRPr="00B51396" w:rsidRDefault="00E067A6" w:rsidP="00F4271E">
      <w:pPr>
        <w:pStyle w:val="3"/>
        <w:rPr>
          <w:rFonts w:ascii="순천향체" w:eastAsia="순천향체" w:hAnsi="순천향체" w:cs="맑은 고딕"/>
          <w:lang w:eastAsia="ko-KR"/>
        </w:rPr>
      </w:pPr>
      <w:bookmarkStart w:id="85" w:name="_Toc45328372"/>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R-1: </w:t>
      </w:r>
      <w:r w:rsidRPr="00B51396">
        <w:rPr>
          <w:rFonts w:ascii="순천향체" w:eastAsia="순천향체" w:hAnsi="순천향체" w:cs="맑은 고딕" w:hint="eastAsia"/>
          <w:lang w:eastAsia="ko-KR"/>
        </w:rPr>
        <w:t>권한을 가진 사용자가 고유번호 입력 시 냉장고 잠금이 해제되어야 한다.</w:t>
      </w:r>
      <w:bookmarkEnd w:id="85"/>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7C8754D2" w14:textId="77777777" w:rsidTr="006513A3">
        <w:tc>
          <w:tcPr>
            <w:tcW w:w="815" w:type="dxa"/>
            <w:shd w:val="clear" w:color="auto" w:fill="auto"/>
          </w:tcPr>
          <w:p w14:paraId="0A9114AB" w14:textId="77777777" w:rsidR="00E067A6" w:rsidRPr="00B51396" w:rsidRDefault="00E067A6" w:rsidP="006513A3">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FR-1</w:t>
            </w:r>
          </w:p>
        </w:tc>
        <w:tc>
          <w:tcPr>
            <w:tcW w:w="8010" w:type="dxa"/>
          </w:tcPr>
          <w:p w14:paraId="7AD29ABE" w14:textId="77777777" w:rsidR="00E067A6" w:rsidRPr="00B51396" w:rsidRDefault="00E067A6" w:rsidP="006513A3">
            <w:pPr>
              <w:rPr>
                <w:rFonts w:ascii="순천향체" w:eastAsia="순천향체" w:hAnsi="순천향체" w:cs="Arial"/>
                <w:sz w:val="20"/>
                <w:szCs w:val="20"/>
                <w:lang w:eastAsia="ko-KR"/>
              </w:rPr>
            </w:pPr>
            <w:r w:rsidRPr="00B51396">
              <w:rPr>
                <w:rFonts w:ascii="순천향체" w:eastAsia="순천향체" w:hAnsi="순천향체" w:cs="맑은 고딕" w:hint="eastAsia"/>
                <w:sz w:val="20"/>
                <w:szCs w:val="20"/>
                <w:lang w:eastAsia="ko-KR"/>
              </w:rPr>
              <w:t>권한을 가진 사용자가 고유번호 입력 시 냉장고 잠금이 해제되어야 한다.</w:t>
            </w:r>
          </w:p>
        </w:tc>
      </w:tr>
    </w:tbl>
    <w:p w14:paraId="6ECDE868" w14:textId="1C896032" w:rsidR="00E067A6" w:rsidRPr="00B51396" w:rsidRDefault="001F2FBB" w:rsidP="00061429">
      <w:pPr>
        <w:pStyle w:val="a9"/>
        <w:numPr>
          <w:ilvl w:val="0"/>
          <w:numId w:val="10"/>
        </w:numPr>
        <w:spacing w:after="0"/>
        <w:rPr>
          <w:rFonts w:ascii="순천향체" w:eastAsia="순천향체" w:hAnsi="순천향체"/>
          <w:sz w:val="22"/>
          <w:lang w:eastAsia="ko-KR"/>
        </w:rPr>
      </w:pPr>
      <w:r w:rsidRPr="00B51396">
        <w:rPr>
          <w:rFonts w:ascii="순천향체" w:eastAsia="순천향체" w:hAnsi="순천향체" w:cs="맑은 고딕" w:hint="eastAsia"/>
          <w:sz w:val="22"/>
          <w:lang w:eastAsia="ko-KR"/>
        </w:rPr>
        <w:t>리모컨</w:t>
      </w:r>
      <w:r w:rsidR="00E067A6" w:rsidRPr="00B51396">
        <w:rPr>
          <w:rFonts w:ascii="순천향체" w:eastAsia="순천향체" w:hAnsi="순천향체" w:cs="맑은 고딕" w:hint="eastAsia"/>
          <w:sz w:val="22"/>
          <w:lang w:eastAsia="ko-KR"/>
        </w:rPr>
        <w:t>에 사용자 본인의 고유번호 입력한다.</w:t>
      </w:r>
    </w:p>
    <w:p w14:paraId="6C59E22D" w14:textId="2FC900BC" w:rsidR="00E067A6" w:rsidRPr="00B51396" w:rsidDel="00B34FC4" w:rsidRDefault="00E067A6" w:rsidP="00061429">
      <w:pPr>
        <w:pStyle w:val="a9"/>
        <w:numPr>
          <w:ilvl w:val="0"/>
          <w:numId w:val="10"/>
        </w:numPr>
        <w:spacing w:after="0"/>
        <w:rPr>
          <w:del w:id="86" w:author="user" w:date="2020-07-13T11:02:00Z"/>
          <w:rFonts w:ascii="순천향체" w:eastAsia="순천향체" w:hAnsi="순천향체"/>
          <w:sz w:val="22"/>
          <w:lang w:eastAsia="ko-KR"/>
        </w:rPr>
      </w:pPr>
      <w:r w:rsidRPr="00B51396">
        <w:rPr>
          <w:rFonts w:ascii="순천향체" w:eastAsia="순천향체" w:hAnsi="순천향체" w:cs="맑은 고딕"/>
          <w:sz w:val="22"/>
          <w:lang w:eastAsia="ko-KR"/>
        </w:rPr>
        <w:t>DB</w:t>
      </w:r>
      <w:r w:rsidRPr="00B51396">
        <w:rPr>
          <w:rFonts w:ascii="순천향체" w:eastAsia="순천향체" w:hAnsi="순천향체" w:cs="맑은 고딕" w:hint="eastAsia"/>
          <w:sz w:val="22"/>
          <w:lang w:eastAsia="ko-KR"/>
        </w:rPr>
        <w:t xml:space="preserve">에 있는 번호로 확인되면, 냉장고 잠금 장치의 </w:t>
      </w:r>
      <w:ins w:id="87" w:author="user" w:date="2020-07-13T11:02:00Z">
        <w:r w:rsidR="00B34FC4" w:rsidRPr="00B51396">
          <w:rPr>
            <w:rFonts w:ascii="순천향체" w:eastAsia="순천향체" w:hAnsi="순천향체" w:hint="eastAsia"/>
            <w:sz w:val="22"/>
            <w:lang w:eastAsia="ko-KR"/>
          </w:rPr>
          <w:t xml:space="preserve">솔레노이드를 움직여 </w:t>
        </w:r>
      </w:ins>
      <w:del w:id="88" w:author="user" w:date="2020-07-13T11:02:00Z">
        <w:r w:rsidRPr="00B51396" w:rsidDel="00B34FC4">
          <w:rPr>
            <w:rFonts w:ascii="순천향체" w:eastAsia="순천향체" w:hAnsi="순천향체" w:cs="맑은 고딕" w:hint="eastAsia"/>
            <w:strike/>
            <w:sz w:val="22"/>
            <w:lang w:eastAsia="ko-KR"/>
          </w:rPr>
          <w:delText>서보</w:delText>
        </w:r>
        <w:r w:rsidR="008D2AA6" w:rsidRPr="00B51396" w:rsidDel="00B34FC4">
          <w:rPr>
            <w:rFonts w:ascii="순천향체" w:eastAsia="순천향체" w:hAnsi="순천향체" w:cs="맑은 고딕" w:hint="eastAsia"/>
            <w:strike/>
            <w:sz w:val="22"/>
            <w:lang w:eastAsia="ko-KR"/>
          </w:rPr>
          <w:delText xml:space="preserve"> </w:delText>
        </w:r>
        <w:r w:rsidRPr="00B51396" w:rsidDel="00B34FC4">
          <w:rPr>
            <w:rFonts w:ascii="순천향체" w:eastAsia="순천향체" w:hAnsi="순천향체" w:cs="맑은 고딕" w:hint="eastAsia"/>
            <w:strike/>
            <w:sz w:val="22"/>
            <w:lang w:eastAsia="ko-KR"/>
          </w:rPr>
          <w:delText>모터를 위로 돌려</w:delText>
        </w:r>
        <w:r w:rsidRPr="00B51396" w:rsidDel="00B34FC4">
          <w:rPr>
            <w:rFonts w:ascii="순천향체" w:eastAsia="순천향체" w:hAnsi="순천향체" w:cs="맑은 고딕" w:hint="eastAsia"/>
            <w:sz w:val="22"/>
            <w:lang w:eastAsia="ko-KR"/>
          </w:rPr>
          <w:delText xml:space="preserve"> </w:delText>
        </w:r>
      </w:del>
      <w:r w:rsidRPr="00B51396">
        <w:rPr>
          <w:rFonts w:ascii="순천향체" w:eastAsia="순천향체" w:hAnsi="순천향체" w:cs="맑은 고딕" w:hint="eastAsia"/>
          <w:sz w:val="22"/>
          <w:lang w:eastAsia="ko-KR"/>
        </w:rPr>
        <w:t>잠금을 해제한다.</w:t>
      </w:r>
    </w:p>
    <w:p w14:paraId="5A272047" w14:textId="65AFF765" w:rsidR="001F2FBB" w:rsidRPr="00B34FC4" w:rsidRDefault="001F2FBB">
      <w:pPr>
        <w:pStyle w:val="a9"/>
        <w:numPr>
          <w:ilvl w:val="0"/>
          <w:numId w:val="10"/>
        </w:numPr>
        <w:spacing w:after="0"/>
        <w:rPr>
          <w:rFonts w:ascii="순천향체" w:eastAsia="순천향체" w:hAnsi="순천향체"/>
          <w:sz w:val="22"/>
          <w:lang w:eastAsia="ko-KR"/>
        </w:rPr>
        <w:pPrChange w:id="89" w:author="user" w:date="2020-07-13T11:02:00Z">
          <w:pPr>
            <w:pStyle w:val="a9"/>
            <w:numPr>
              <w:numId w:val="22"/>
            </w:numPr>
            <w:spacing w:after="0"/>
            <w:ind w:left="1145" w:hanging="360"/>
          </w:pPr>
        </w:pPrChange>
      </w:pPr>
      <w:del w:id="90" w:author="user" w:date="2020-07-13T11:02:00Z">
        <w:r w:rsidRPr="00B34FC4" w:rsidDel="00B34FC4">
          <w:rPr>
            <w:rFonts w:ascii="순천향체" w:eastAsia="순천향체" w:hAnsi="순천향체" w:hint="eastAsia"/>
            <w:sz w:val="22"/>
            <w:lang w:eastAsia="ko-KR"/>
          </w:rPr>
          <w:delText>솔레노이드를 움직여 잠금을 해제한다.</w:delText>
        </w:r>
      </w:del>
    </w:p>
    <w:p w14:paraId="4F46D70D" w14:textId="1F4AA0F7" w:rsidR="00E067A6" w:rsidRPr="00B51396" w:rsidRDefault="00E067A6" w:rsidP="00F4271E">
      <w:pPr>
        <w:pStyle w:val="3"/>
        <w:rPr>
          <w:rFonts w:ascii="순천향체" w:eastAsia="순천향체" w:hAnsi="순천향체" w:cs="맑은 고딕"/>
          <w:lang w:eastAsia="ko-KR"/>
        </w:rPr>
      </w:pPr>
      <w:bookmarkStart w:id="91" w:name="_Toc45328373"/>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R-2: </w:t>
      </w:r>
      <w:r w:rsidRPr="00B51396">
        <w:rPr>
          <w:rFonts w:ascii="순천향체" w:eastAsia="순천향체" w:hAnsi="순천향체" w:cs="Arial" w:hint="eastAsia"/>
          <w:lang w:eastAsia="ko-KR"/>
        </w:rPr>
        <w:t xml:space="preserve">문의 </w:t>
      </w:r>
      <w:r w:rsidRPr="00B51396">
        <w:rPr>
          <w:rFonts w:ascii="순천향체" w:eastAsia="순천향체" w:hAnsi="순천향체" w:cs="맑은 고딕" w:hint="eastAsia"/>
          <w:lang w:eastAsia="ko-KR"/>
        </w:rPr>
        <w:t>개폐 여부가 인식되어야 한다.</w:t>
      </w:r>
      <w:bookmarkEnd w:id="91"/>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0044C458" w14:textId="77777777" w:rsidTr="007841B9">
        <w:tc>
          <w:tcPr>
            <w:tcW w:w="815" w:type="dxa"/>
            <w:tcBorders>
              <w:top w:val="single" w:sz="4" w:space="0" w:color="auto"/>
              <w:left w:val="single" w:sz="4" w:space="0" w:color="auto"/>
              <w:bottom w:val="single" w:sz="4" w:space="0" w:color="auto"/>
              <w:right w:val="single" w:sz="4" w:space="0" w:color="auto"/>
            </w:tcBorders>
            <w:shd w:val="clear" w:color="auto" w:fill="auto"/>
          </w:tcPr>
          <w:p w14:paraId="6BB4ED8E" w14:textId="77777777" w:rsidR="00E067A6" w:rsidRPr="00B51396" w:rsidRDefault="00E067A6" w:rsidP="006513A3">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FR-2</w:t>
            </w:r>
          </w:p>
        </w:tc>
        <w:tc>
          <w:tcPr>
            <w:tcW w:w="8010" w:type="dxa"/>
            <w:tcBorders>
              <w:top w:val="single" w:sz="4" w:space="0" w:color="auto"/>
              <w:left w:val="single" w:sz="4" w:space="0" w:color="auto"/>
              <w:bottom w:val="single" w:sz="4" w:space="0" w:color="auto"/>
              <w:right w:val="single" w:sz="4" w:space="0" w:color="auto"/>
            </w:tcBorders>
          </w:tcPr>
          <w:p w14:paraId="170A46A4" w14:textId="77777777" w:rsidR="00E067A6" w:rsidRPr="00B51396" w:rsidRDefault="00E067A6" w:rsidP="006513A3">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문의 </w:t>
            </w:r>
            <w:r w:rsidRPr="00B51396">
              <w:rPr>
                <w:rFonts w:ascii="순천향체" w:eastAsia="순천향체" w:hAnsi="순천향체" w:cs="맑은 고딕" w:hint="eastAsia"/>
                <w:sz w:val="20"/>
                <w:szCs w:val="20"/>
                <w:lang w:eastAsia="ko-KR"/>
              </w:rPr>
              <w:t>개폐 여부가 인식되어야 한다.</w:t>
            </w:r>
          </w:p>
        </w:tc>
      </w:tr>
    </w:tbl>
    <w:p w14:paraId="692D1160" w14:textId="669AFFD1" w:rsidR="00E067A6" w:rsidRPr="00B51396" w:rsidRDefault="00E067A6" w:rsidP="00971E3F">
      <w:pPr>
        <w:pStyle w:val="a9"/>
        <w:spacing w:after="0"/>
        <w:ind w:firstLine="576"/>
        <w:rPr>
          <w:rFonts w:ascii="순천향체" w:eastAsia="순천향체" w:hAnsi="순천향체"/>
          <w:sz w:val="22"/>
          <w:lang w:eastAsia="ko-KR"/>
        </w:rPr>
      </w:pPr>
      <w:r w:rsidRPr="00B51396">
        <w:rPr>
          <w:rFonts w:ascii="순천향체" w:eastAsia="순천향체" w:hAnsi="순천향체" w:hint="eastAsia"/>
          <w:sz w:val="22"/>
          <w:lang w:eastAsia="ko-KR"/>
        </w:rPr>
        <w:t xml:space="preserve">문에 붙어있는 </w:t>
      </w:r>
      <w:ins w:id="92" w:author="user" w:date="2020-07-13T11:03:00Z">
        <w:r w:rsidR="00B34FC4" w:rsidRPr="00B766E7">
          <w:rPr>
            <w:rFonts w:ascii="순천향체" w:eastAsia="순천향체" w:hAnsi="순천향체" w:hint="eastAsia"/>
            <w:sz w:val="22"/>
            <w:lang w:eastAsia="ko-KR"/>
          </w:rPr>
          <w:t>마그</w:t>
        </w:r>
        <w:r w:rsidR="00B34FC4" w:rsidRPr="00B766E7">
          <w:rPr>
            <w:rFonts w:ascii="맑은 고딕" w:hAnsi="맑은 고딕" w:cs="맑은 고딕" w:hint="eastAsia"/>
            <w:sz w:val="22"/>
            <w:lang w:eastAsia="ko-KR"/>
          </w:rPr>
          <w:t>네틱 도어 센서</w:t>
        </w:r>
        <w:r w:rsidR="00B34FC4">
          <w:rPr>
            <w:rFonts w:ascii="순천향체" w:eastAsia="순천향체" w:hAnsi="순천향체" w:hint="eastAsia"/>
            <w:sz w:val="22"/>
            <w:lang w:eastAsia="ko-KR"/>
          </w:rPr>
          <w:t>와</w:t>
        </w:r>
      </w:ins>
      <w:del w:id="93" w:author="user" w:date="2020-07-13T11:03:00Z">
        <w:r w:rsidRPr="00B51396" w:rsidDel="00B34FC4">
          <w:rPr>
            <w:rFonts w:ascii="순천향체" w:eastAsia="순천향체" w:hAnsi="순천향체" w:hint="eastAsia"/>
            <w:sz w:val="22"/>
            <w:lang w:eastAsia="ko-KR"/>
          </w:rPr>
          <w:delText>자석과</w:delText>
        </w:r>
      </w:del>
      <w:r w:rsidRPr="00B51396">
        <w:rPr>
          <w:rFonts w:ascii="순천향체" w:eastAsia="순천향체" w:hAnsi="순천향체" w:hint="eastAsia"/>
          <w:sz w:val="22"/>
          <w:lang w:eastAsia="ko-KR"/>
        </w:rPr>
        <w:t xml:space="preserve"> 냉장고 내부의 </w:t>
      </w:r>
      <w:del w:id="94" w:author="user" w:date="2020-07-13T11:02:00Z">
        <w:r w:rsidRPr="00B51396" w:rsidDel="00B34FC4">
          <w:rPr>
            <w:rFonts w:ascii="순천향체" w:eastAsia="순천향체" w:hAnsi="순천향체" w:hint="eastAsia"/>
            <w:strike/>
            <w:sz w:val="22"/>
            <w:lang w:eastAsia="ko-KR"/>
          </w:rPr>
          <w:delText>리드 스위치</w:delText>
        </w:r>
      </w:del>
      <w:del w:id="95" w:author="user" w:date="2020-07-13T11:03:00Z">
        <w:r w:rsidRPr="00B51396" w:rsidDel="00B34FC4">
          <w:rPr>
            <w:rFonts w:ascii="순천향체" w:eastAsia="순천향체" w:hAnsi="순천향체" w:hint="eastAsia"/>
            <w:sz w:val="22"/>
            <w:lang w:eastAsia="ko-KR"/>
          </w:rPr>
          <w:delText xml:space="preserve">가 </w:delText>
        </w:r>
      </w:del>
      <w:ins w:id="96" w:author="user" w:date="2020-07-13T11:03:00Z">
        <w:r w:rsidR="00B34FC4">
          <w:rPr>
            <w:rFonts w:ascii="순천향체" w:eastAsia="순천향체" w:hAnsi="순천향체" w:hint="eastAsia"/>
            <w:sz w:val="22"/>
            <w:lang w:eastAsia="ko-KR"/>
          </w:rPr>
          <w:t xml:space="preserve">자석이 </w:t>
        </w:r>
      </w:ins>
      <w:r w:rsidRPr="00B51396">
        <w:rPr>
          <w:rFonts w:ascii="순천향체" w:eastAsia="순천향체" w:hAnsi="순천향체" w:hint="eastAsia"/>
          <w:sz w:val="22"/>
          <w:lang w:eastAsia="ko-KR"/>
        </w:rPr>
        <w:t>만나면 신호가 변함을 이용한다.</w:t>
      </w:r>
    </w:p>
    <w:p w14:paraId="01006C91" w14:textId="1E01A1F7" w:rsidR="00E067A6" w:rsidRPr="00B51396" w:rsidRDefault="00E067A6" w:rsidP="00061429">
      <w:pPr>
        <w:pStyle w:val="a9"/>
        <w:numPr>
          <w:ilvl w:val="0"/>
          <w:numId w:val="11"/>
        </w:numPr>
        <w:spacing w:after="0"/>
        <w:rPr>
          <w:rFonts w:ascii="순천향체" w:eastAsia="순천향체" w:hAnsi="순천향체"/>
          <w:sz w:val="22"/>
          <w:lang w:eastAsia="ko-KR"/>
        </w:rPr>
      </w:pPr>
      <w:r w:rsidRPr="00B51396">
        <w:rPr>
          <w:rFonts w:ascii="순천향체" w:eastAsia="순천향체" w:hAnsi="순천향체" w:hint="eastAsia"/>
          <w:sz w:val="22"/>
          <w:lang w:eastAsia="ko-KR"/>
        </w:rPr>
        <w:t>문이 닫혀 있을 경우:</w:t>
      </w:r>
      <w:r w:rsidRPr="00B51396">
        <w:rPr>
          <w:rFonts w:ascii="순천향체" w:eastAsia="순천향체" w:hAnsi="순천향체"/>
          <w:sz w:val="22"/>
          <w:lang w:eastAsia="ko-KR"/>
        </w:rPr>
        <w:t xml:space="preserve"> </w:t>
      </w:r>
      <w:del w:id="97" w:author="user" w:date="2020-07-13T11:02:00Z">
        <w:r w:rsidRPr="00B51396" w:rsidDel="00B34FC4">
          <w:rPr>
            <w:rFonts w:ascii="순천향체" w:eastAsia="순천향체" w:hAnsi="순천향체" w:hint="eastAsia"/>
            <w:sz w:val="22"/>
            <w:lang w:eastAsia="ko-KR"/>
          </w:rPr>
          <w:delText>리드 스위치</w:delText>
        </w:r>
      </w:del>
      <w:ins w:id="98" w:author="user" w:date="2020-07-13T11:02:00Z">
        <w:r w:rsidR="00B34FC4">
          <w:rPr>
            <w:rFonts w:ascii="순천향체" w:eastAsia="순천향체" w:hAnsi="순천향체" w:hint="eastAsia"/>
            <w:sz w:val="22"/>
            <w:lang w:eastAsia="ko-KR"/>
          </w:rPr>
          <w:t>마그</w:t>
        </w:r>
        <w:r w:rsidR="00B34FC4">
          <w:rPr>
            <w:rFonts w:ascii="맑은 고딕" w:hAnsi="맑은 고딕" w:cs="맑은 고딕" w:hint="eastAsia"/>
            <w:sz w:val="22"/>
            <w:lang w:eastAsia="ko-KR"/>
          </w:rPr>
          <w:t>네틱 도어 센서</w:t>
        </w:r>
      </w:ins>
      <w:r w:rsidRPr="00B51396">
        <w:rPr>
          <w:rFonts w:ascii="순천향체" w:eastAsia="순천향체" w:hAnsi="순천향체" w:hint="eastAsia"/>
          <w:sz w:val="22"/>
          <w:lang w:eastAsia="ko-KR"/>
        </w:rPr>
        <w:t xml:space="preserve"> </w:t>
      </w:r>
      <w:ins w:id="99" w:author="user" w:date="2020-07-13T11:03:00Z">
        <w:r w:rsidR="00B34FC4">
          <w:rPr>
            <w:rFonts w:ascii="순천향체" w:eastAsia="순천향체" w:hAnsi="순천향체"/>
            <w:sz w:val="22"/>
            <w:lang w:eastAsia="ko-KR"/>
          </w:rPr>
          <w:t>0</w:t>
        </w:r>
      </w:ins>
      <w:del w:id="100" w:author="user" w:date="2020-07-13T11:03:00Z">
        <w:r w:rsidRPr="00B51396" w:rsidDel="00B34FC4">
          <w:rPr>
            <w:rFonts w:ascii="순천향체" w:eastAsia="순천향체" w:hAnsi="순천향체" w:hint="eastAsia"/>
            <w:sz w:val="22"/>
            <w:lang w:eastAsia="ko-KR"/>
          </w:rPr>
          <w:delText>1</w:delText>
        </w:r>
      </w:del>
    </w:p>
    <w:p w14:paraId="0851ACA1" w14:textId="7AB80F10" w:rsidR="00E067A6" w:rsidRPr="00B51396" w:rsidRDefault="00E067A6" w:rsidP="00061429">
      <w:pPr>
        <w:pStyle w:val="a9"/>
        <w:numPr>
          <w:ilvl w:val="0"/>
          <w:numId w:val="11"/>
        </w:numPr>
        <w:spacing w:after="0"/>
        <w:rPr>
          <w:rFonts w:ascii="순천향체" w:eastAsia="순천향체" w:hAnsi="순천향체"/>
          <w:sz w:val="22"/>
          <w:lang w:eastAsia="ko-KR"/>
        </w:rPr>
      </w:pPr>
      <w:r w:rsidRPr="00B51396">
        <w:rPr>
          <w:rFonts w:ascii="순천향체" w:eastAsia="순천향체" w:hAnsi="순천향체" w:hint="eastAsia"/>
          <w:sz w:val="22"/>
          <w:lang w:eastAsia="ko-KR"/>
        </w:rPr>
        <w:t>문이 열려 있을 경우:</w:t>
      </w:r>
      <w:r w:rsidRPr="00B51396">
        <w:rPr>
          <w:rFonts w:ascii="순천향체" w:eastAsia="순천향체" w:hAnsi="순천향체"/>
          <w:sz w:val="22"/>
          <w:lang w:eastAsia="ko-KR"/>
        </w:rPr>
        <w:t xml:space="preserve"> </w:t>
      </w:r>
      <w:ins w:id="101" w:author="user" w:date="2020-07-13T11:03:00Z">
        <w:r w:rsidR="00B34FC4">
          <w:rPr>
            <w:rFonts w:ascii="순천향체" w:eastAsia="순천향체" w:hAnsi="순천향체" w:hint="eastAsia"/>
            <w:sz w:val="22"/>
            <w:lang w:eastAsia="ko-KR"/>
          </w:rPr>
          <w:t>마그</w:t>
        </w:r>
        <w:r w:rsidR="00B34FC4">
          <w:rPr>
            <w:rFonts w:ascii="맑은 고딕" w:hAnsi="맑은 고딕" w:cs="맑은 고딕" w:hint="eastAsia"/>
            <w:sz w:val="22"/>
            <w:lang w:eastAsia="ko-KR"/>
          </w:rPr>
          <w:t>네틱 도어 센서</w:t>
        </w:r>
      </w:ins>
      <w:del w:id="102" w:author="user" w:date="2020-07-13T11:03:00Z">
        <w:r w:rsidRPr="00B51396" w:rsidDel="00B34FC4">
          <w:rPr>
            <w:rFonts w:ascii="순천향체" w:eastAsia="순천향체" w:hAnsi="순천향체" w:hint="eastAsia"/>
            <w:sz w:val="22"/>
            <w:lang w:eastAsia="ko-KR"/>
          </w:rPr>
          <w:delText>리드 스위치</w:delText>
        </w:r>
      </w:del>
      <w:r w:rsidRPr="00B51396">
        <w:rPr>
          <w:rFonts w:ascii="순천향체" w:eastAsia="순천향체" w:hAnsi="순천향체" w:hint="eastAsia"/>
          <w:sz w:val="22"/>
          <w:lang w:eastAsia="ko-KR"/>
        </w:rPr>
        <w:t xml:space="preserve"> </w:t>
      </w:r>
      <w:ins w:id="103" w:author="user" w:date="2020-07-13T11:03:00Z">
        <w:r w:rsidR="00B34FC4">
          <w:rPr>
            <w:rFonts w:ascii="순천향체" w:eastAsia="순천향체" w:hAnsi="순천향체"/>
            <w:sz w:val="22"/>
            <w:lang w:eastAsia="ko-KR"/>
          </w:rPr>
          <w:t>1</w:t>
        </w:r>
      </w:ins>
      <w:del w:id="104" w:author="user" w:date="2020-07-13T11:03:00Z">
        <w:r w:rsidRPr="00B51396" w:rsidDel="00B34FC4">
          <w:rPr>
            <w:rFonts w:ascii="순천향체" w:eastAsia="순천향체" w:hAnsi="순천향체" w:hint="eastAsia"/>
            <w:sz w:val="22"/>
            <w:lang w:eastAsia="ko-KR"/>
          </w:rPr>
          <w:delText>0</w:delText>
        </w:r>
      </w:del>
    </w:p>
    <w:p w14:paraId="40584793" w14:textId="7E580544" w:rsidR="00E067A6" w:rsidRPr="00B51396" w:rsidDel="00B34FC4" w:rsidRDefault="00552D7F" w:rsidP="00FE6B3B">
      <w:pPr>
        <w:pStyle w:val="a9"/>
        <w:spacing w:after="0"/>
        <w:jc w:val="center"/>
        <w:rPr>
          <w:del w:id="105" w:author="user" w:date="2020-07-13T11:03:00Z"/>
          <w:rFonts w:ascii="순천향체" w:eastAsia="순천향체" w:hAnsi="순천향체"/>
          <w:sz w:val="22"/>
          <w:lang w:eastAsia="ko-KR"/>
        </w:rPr>
      </w:pPr>
      <w:del w:id="106" w:author="user" w:date="2020-07-13T11:02:00Z">
        <w:r>
          <w:rPr>
            <w:rFonts w:ascii="순천향체" w:eastAsia="순천향체" w:hAnsi="순천향체"/>
            <w:sz w:val="22"/>
            <w:lang w:eastAsia="ko-KR"/>
          </w:rPr>
          <w:pict w14:anchorId="21AB2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35pt;height:76pt" o:bordertopcolor="this" o:borderleftcolor="this" o:borderbottomcolor="this" o:borderrightcolor="this">
              <v:imagedata r:id="rId8" o:title="리드스위치"/>
              <w10:bordertop type="single" width="18"/>
              <w10:borderleft type="single" width="18"/>
              <w10:borderbottom type="single" width="18"/>
              <w10:borderright type="single" width="18"/>
            </v:shape>
          </w:pict>
        </w:r>
      </w:del>
    </w:p>
    <w:p w14:paraId="06B44122" w14:textId="70236FC2" w:rsidR="00CB578B" w:rsidRPr="00B51396" w:rsidDel="00B34FC4" w:rsidRDefault="008D2AA6" w:rsidP="00061429">
      <w:pPr>
        <w:pStyle w:val="a9"/>
        <w:numPr>
          <w:ilvl w:val="0"/>
          <w:numId w:val="22"/>
        </w:numPr>
        <w:spacing w:after="0"/>
        <w:rPr>
          <w:del w:id="107" w:author="user" w:date="2020-07-13T11:03:00Z"/>
          <w:rFonts w:ascii="순천향체" w:eastAsia="순천향체" w:hAnsi="순천향체"/>
          <w:sz w:val="22"/>
          <w:lang w:eastAsia="ko-KR"/>
        </w:rPr>
      </w:pPr>
      <w:del w:id="108" w:author="user" w:date="2020-07-13T11:03:00Z">
        <w:r w:rsidRPr="00B51396" w:rsidDel="00B34FC4">
          <w:rPr>
            <w:rFonts w:ascii="순천향체" w:eastAsia="순천향체" w:hAnsi="순천향체" w:cs="맑은 고딕" w:hint="eastAsia"/>
            <w:sz w:val="22"/>
            <w:lang w:eastAsia="ko-KR"/>
          </w:rPr>
          <w:delText>리드스위치를 마그네틱 도어 센서로 변경한다.</w:delText>
        </w:r>
      </w:del>
    </w:p>
    <w:p w14:paraId="178B9643" w14:textId="0C52990E" w:rsidR="008D2AA6" w:rsidRPr="00B51396" w:rsidRDefault="00552D7F" w:rsidP="00CB578B">
      <w:pPr>
        <w:pStyle w:val="a9"/>
        <w:spacing w:after="0"/>
        <w:ind w:left="785"/>
        <w:jc w:val="center"/>
        <w:rPr>
          <w:rFonts w:ascii="순천향체" w:eastAsia="순천향체" w:hAnsi="순천향체"/>
          <w:sz w:val="22"/>
          <w:lang w:eastAsia="ko-KR"/>
        </w:rPr>
      </w:pPr>
      <w:r>
        <w:rPr>
          <w:rFonts w:ascii="순천향체" w:eastAsia="순천향체" w:hAnsi="순천향체" w:cs="맑은 고딕"/>
          <w:sz w:val="22"/>
          <w:lang w:eastAsia="ko-KR"/>
        </w:rPr>
        <w:pict w14:anchorId="09205FA2">
          <v:shape id="_x0000_i1026" type="#_x0000_t75" style="width:135.35pt;height:96pt" o:bordertopcolor="this" o:borderleftcolor="this" o:borderbottomcolor="this" o:borderrightcolor="this">
            <v:imagedata r:id="rId9" o:title="마그네틱 도어 센서"/>
            <w10:bordertop type="single" width="18"/>
            <w10:borderleft type="single" width="18"/>
            <w10:borderbottom type="single" width="18"/>
            <w10:borderright type="single" width="18"/>
          </v:shape>
        </w:pict>
      </w:r>
    </w:p>
    <w:p w14:paraId="68EA26EA" w14:textId="77777777" w:rsidR="00E067A6" w:rsidRPr="00B51396" w:rsidRDefault="00E067A6" w:rsidP="005C6E13">
      <w:pPr>
        <w:pStyle w:val="3"/>
        <w:rPr>
          <w:rFonts w:ascii="순천향체" w:eastAsia="순천향체" w:hAnsi="순천향체" w:cs="맑은 고딕"/>
          <w:lang w:eastAsia="ko-KR"/>
        </w:rPr>
      </w:pPr>
      <w:bookmarkStart w:id="109" w:name="_Toc45328374"/>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R-3: </w:t>
      </w:r>
      <w:r w:rsidRPr="00B51396">
        <w:rPr>
          <w:rFonts w:ascii="순천향체" w:eastAsia="순천향체" w:hAnsi="순천향체" w:cs="Arial" w:hint="eastAsia"/>
          <w:lang w:eastAsia="ko-KR"/>
        </w:rPr>
        <w:t xml:space="preserve">LCD를 통해 </w:t>
      </w:r>
      <w:r w:rsidRPr="00B51396">
        <w:rPr>
          <w:rFonts w:ascii="순천향체" w:eastAsia="순천향체" w:hAnsi="순천향체" w:cs="맑은 고딕" w:hint="eastAsia"/>
          <w:lang w:eastAsia="ko-KR"/>
        </w:rPr>
        <w:t xml:space="preserve">개폐/경고/알림 </w:t>
      </w:r>
      <w:r w:rsidRPr="00B51396">
        <w:rPr>
          <w:rFonts w:ascii="순천향체" w:eastAsia="순천향체" w:hAnsi="순천향체" w:cs="Arial" w:hint="eastAsia"/>
          <w:lang w:eastAsia="ko-KR"/>
        </w:rPr>
        <w:t>상태가 표시되어야 한다.</w:t>
      </w:r>
      <w:bookmarkEnd w:id="109"/>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2FBEEEB4" w14:textId="77777777" w:rsidTr="004C3FD6">
        <w:tc>
          <w:tcPr>
            <w:tcW w:w="815" w:type="dxa"/>
            <w:tcBorders>
              <w:top w:val="single" w:sz="4" w:space="0" w:color="auto"/>
              <w:left w:val="single" w:sz="4" w:space="0" w:color="auto"/>
              <w:bottom w:val="single" w:sz="4" w:space="0" w:color="auto"/>
              <w:right w:val="single" w:sz="4" w:space="0" w:color="auto"/>
            </w:tcBorders>
            <w:shd w:val="clear" w:color="auto" w:fill="auto"/>
          </w:tcPr>
          <w:p w14:paraId="79E3D6BD" w14:textId="77777777" w:rsidR="00E067A6" w:rsidRPr="00B51396" w:rsidRDefault="00E067A6" w:rsidP="004C3FD6">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3</w:t>
            </w:r>
          </w:p>
        </w:tc>
        <w:tc>
          <w:tcPr>
            <w:tcW w:w="8010" w:type="dxa"/>
            <w:tcBorders>
              <w:top w:val="single" w:sz="4" w:space="0" w:color="auto"/>
              <w:left w:val="single" w:sz="4" w:space="0" w:color="auto"/>
              <w:bottom w:val="single" w:sz="4" w:space="0" w:color="auto"/>
              <w:right w:val="single" w:sz="4" w:space="0" w:color="auto"/>
            </w:tcBorders>
          </w:tcPr>
          <w:p w14:paraId="34B21AE7" w14:textId="77777777" w:rsidR="00E067A6" w:rsidRPr="00B51396" w:rsidRDefault="00E067A6" w:rsidP="004C3FD6">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LCD를 통해 </w:t>
            </w:r>
            <w:r w:rsidRPr="00B51396">
              <w:rPr>
                <w:rFonts w:ascii="순천향체" w:eastAsia="순천향체" w:hAnsi="순천향체" w:cs="맑은 고딕" w:hint="eastAsia"/>
                <w:sz w:val="20"/>
                <w:szCs w:val="20"/>
                <w:lang w:eastAsia="ko-KR"/>
              </w:rPr>
              <w:t xml:space="preserve">개폐/경고/알림 </w:t>
            </w:r>
            <w:r w:rsidRPr="00B51396">
              <w:rPr>
                <w:rFonts w:ascii="순천향체" w:eastAsia="순천향체" w:hAnsi="순천향체" w:cs="Arial" w:hint="eastAsia"/>
                <w:sz w:val="20"/>
                <w:szCs w:val="20"/>
                <w:lang w:eastAsia="ko-KR"/>
              </w:rPr>
              <w:t>상태가 표시되어야 한다.</w:t>
            </w:r>
          </w:p>
        </w:tc>
      </w:tr>
    </w:tbl>
    <w:p w14:paraId="4AD8409D" w14:textId="3B11A25A" w:rsidR="00E067A6" w:rsidRPr="00B51396" w:rsidRDefault="00E067A6" w:rsidP="00061429">
      <w:pPr>
        <w:pStyle w:val="a9"/>
        <w:numPr>
          <w:ilvl w:val="0"/>
          <w:numId w:val="14"/>
        </w:numPr>
        <w:rPr>
          <w:rFonts w:ascii="순천향체" w:eastAsia="순천향체" w:hAnsi="순천향체"/>
          <w:sz w:val="22"/>
          <w:lang w:eastAsia="ko-KR"/>
        </w:rPr>
      </w:pPr>
      <w:r w:rsidRPr="00B51396">
        <w:rPr>
          <w:rFonts w:ascii="순천향체" w:eastAsia="순천향체" w:hAnsi="순천향체" w:hint="eastAsia"/>
          <w:sz w:val="22"/>
          <w:lang w:eastAsia="ko-KR"/>
        </w:rPr>
        <w:t>개폐 시:</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Open</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Close</w:t>
      </w:r>
    </w:p>
    <w:p w14:paraId="65339CFA" w14:textId="2A2DC919" w:rsidR="00E067A6" w:rsidRPr="00B51396" w:rsidRDefault="00E067A6" w:rsidP="00061429">
      <w:pPr>
        <w:pStyle w:val="a9"/>
        <w:numPr>
          <w:ilvl w:val="0"/>
          <w:numId w:val="14"/>
        </w:numPr>
        <w:rPr>
          <w:rFonts w:ascii="순천향체" w:eastAsia="순천향체" w:hAnsi="순천향체"/>
          <w:sz w:val="22"/>
          <w:lang w:eastAsia="ko-KR"/>
        </w:rPr>
      </w:pPr>
      <w:r w:rsidRPr="00B51396">
        <w:rPr>
          <w:rFonts w:ascii="순천향체" w:eastAsia="순천향체" w:hAnsi="순천향체" w:hint="eastAsia"/>
          <w:sz w:val="22"/>
          <w:lang w:eastAsia="ko-KR"/>
        </w:rPr>
        <w:t>경고 시:</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Warning</w:t>
      </w:r>
      <w:r w:rsidR="00771494" w:rsidRPr="00B51396">
        <w:rPr>
          <w:rFonts w:ascii="순천향체" w:eastAsia="순천향체" w:hAnsi="순천향체"/>
          <w:sz w:val="22"/>
          <w:lang w:eastAsia="ko-KR"/>
        </w:rPr>
        <w:t xml:space="preserve"> </w:t>
      </w:r>
      <w:r w:rsidR="00771494" w:rsidRPr="00B51396">
        <w:rPr>
          <w:rFonts w:ascii="순천향체" w:eastAsia="순천향체" w:hAnsi="순천향체" w:hint="eastAsia"/>
          <w:sz w:val="22"/>
          <w:lang w:eastAsia="ko-KR"/>
        </w:rPr>
        <w:t>/</w:t>
      </w:r>
      <w:r w:rsidR="00771494" w:rsidRPr="00B51396">
        <w:rPr>
          <w:rFonts w:ascii="순천향체" w:eastAsia="순천향체" w:hAnsi="순천향체"/>
          <w:sz w:val="22"/>
          <w:lang w:eastAsia="ko-KR"/>
        </w:rPr>
        <w:t xml:space="preserve"> </w:t>
      </w:r>
      <w:r w:rsidR="00771494" w:rsidRPr="00B51396">
        <w:rPr>
          <w:rFonts w:ascii="순천향체" w:eastAsia="순천향체" w:hAnsi="순천향체" w:hint="eastAsia"/>
          <w:sz w:val="22"/>
          <w:lang w:eastAsia="ko-KR"/>
        </w:rPr>
        <w:t>Safe</w:t>
      </w:r>
      <w:r w:rsidR="00771494" w:rsidRPr="00B51396">
        <w:rPr>
          <w:rFonts w:ascii="순천향체" w:eastAsia="순천향체" w:hAnsi="순천향체"/>
          <w:sz w:val="22"/>
          <w:lang w:eastAsia="ko-KR"/>
        </w:rPr>
        <w:t xml:space="preserve"> </w:t>
      </w:r>
      <w:r w:rsidR="00771494" w:rsidRPr="00B51396">
        <w:rPr>
          <w:rFonts w:ascii="순천향체" w:eastAsia="순천향체" w:hAnsi="순천향체" w:hint="eastAsia"/>
          <w:sz w:val="22"/>
          <w:lang w:eastAsia="ko-KR"/>
        </w:rPr>
        <w:t>Mode!</w:t>
      </w:r>
    </w:p>
    <w:p w14:paraId="07EDCA3C" w14:textId="7D0B0AE0" w:rsidR="00771494" w:rsidRPr="00B51396" w:rsidRDefault="00E067A6" w:rsidP="00061429">
      <w:pPr>
        <w:pStyle w:val="a9"/>
        <w:numPr>
          <w:ilvl w:val="0"/>
          <w:numId w:val="14"/>
        </w:numPr>
        <w:rPr>
          <w:rFonts w:ascii="순천향체" w:eastAsia="순천향체" w:hAnsi="순천향체"/>
          <w:sz w:val="22"/>
          <w:lang w:eastAsia="ko-KR"/>
        </w:rPr>
      </w:pPr>
      <w:r w:rsidRPr="00B51396">
        <w:rPr>
          <w:rFonts w:ascii="순천향체" w:eastAsia="순천향체" w:hAnsi="순천향체" w:hint="eastAsia"/>
          <w:sz w:val="22"/>
          <w:lang w:eastAsia="ko-KR"/>
        </w:rPr>
        <w:t>기타 알림:</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Enter</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your</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Number!</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Please</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tagging!</w:t>
      </w:r>
      <w:r w:rsidR="00771494" w:rsidRPr="00B51396">
        <w:rPr>
          <w:rFonts w:ascii="순천향체" w:eastAsia="순천향체" w:hAnsi="순천향체" w:hint="eastAsia"/>
          <w:sz w:val="22"/>
          <w:lang w:eastAsia="ko-KR"/>
        </w:rPr>
        <w:t xml:space="preserve"> /</w:t>
      </w:r>
      <w:r w:rsidR="00771494" w:rsidRPr="00B51396">
        <w:rPr>
          <w:rFonts w:ascii="순천향체" w:eastAsia="순천향체" w:hAnsi="순천향체"/>
          <w:sz w:val="22"/>
          <w:lang w:eastAsia="ko-KR"/>
        </w:rPr>
        <w:t xml:space="preserve"> </w:t>
      </w:r>
      <w:r w:rsidR="00771494" w:rsidRPr="00B51396">
        <w:rPr>
          <w:rFonts w:ascii="순천향체" w:eastAsia="순천향체" w:hAnsi="순천향체" w:hint="eastAsia"/>
          <w:sz w:val="22"/>
          <w:lang w:eastAsia="ko-KR"/>
        </w:rPr>
        <w:t>Again!</w:t>
      </w:r>
    </w:p>
    <w:p w14:paraId="69F5BA6F" w14:textId="77777777" w:rsidR="00E067A6" w:rsidRPr="00B51396" w:rsidRDefault="00E067A6" w:rsidP="001F4E43">
      <w:pPr>
        <w:pStyle w:val="a9"/>
        <w:ind w:firstLine="576"/>
        <w:rPr>
          <w:rFonts w:ascii="순천향체" w:eastAsia="순천향체" w:hAnsi="순천향체"/>
          <w:sz w:val="22"/>
          <w:lang w:eastAsia="ko-KR"/>
        </w:rPr>
      </w:pPr>
      <w:r w:rsidRPr="00B51396">
        <w:rPr>
          <w:rFonts w:ascii="순천향체" w:eastAsia="순천향체" w:hAnsi="순천향체" w:hint="eastAsia"/>
          <w:sz w:val="22"/>
          <w:lang w:eastAsia="ko-KR"/>
        </w:rPr>
        <w:t>등을 표시한다.</w:t>
      </w:r>
    </w:p>
    <w:p w14:paraId="12FE156F" w14:textId="77777777" w:rsidR="00E067A6" w:rsidRPr="00B51396" w:rsidRDefault="00E067A6" w:rsidP="00695DFA">
      <w:pPr>
        <w:pStyle w:val="3"/>
        <w:rPr>
          <w:rFonts w:ascii="순천향체" w:eastAsia="순천향체" w:hAnsi="순천향체" w:cs="맑은 고딕"/>
          <w:lang w:eastAsia="ko-KR"/>
        </w:rPr>
      </w:pPr>
      <w:bookmarkStart w:id="110" w:name="_Toc45328375"/>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R-4: </w:t>
      </w:r>
      <w:r w:rsidRPr="00B51396">
        <w:rPr>
          <w:rFonts w:ascii="순천향체" w:eastAsia="순천향체" w:hAnsi="순천향체" w:cs="Arial" w:hint="eastAsia"/>
          <w:lang w:eastAsia="ko-KR"/>
        </w:rPr>
        <w:t>냉장고 내부의</w:t>
      </w:r>
      <w:r w:rsidRPr="00B51396">
        <w:rPr>
          <w:rFonts w:ascii="순천향체" w:eastAsia="순천향체" w:hAnsi="순천향체" w:cs="Arial"/>
          <w:lang w:eastAsia="ko-KR"/>
        </w:rPr>
        <w:t xml:space="preserve">RFID </w:t>
      </w:r>
      <w:r w:rsidRPr="00B51396">
        <w:rPr>
          <w:rFonts w:ascii="순천향체" w:eastAsia="순천향체" w:hAnsi="순천향체" w:cs="맑은 고딕" w:hint="eastAsia"/>
          <w:lang w:eastAsia="ko-KR"/>
        </w:rPr>
        <w:t xml:space="preserve">reader가 </w:t>
      </w:r>
      <w:r w:rsidRPr="00B51396">
        <w:rPr>
          <w:rFonts w:ascii="순천향체" w:eastAsia="순천향체" w:hAnsi="순천향체" w:cs="Arial" w:hint="eastAsia"/>
          <w:lang w:eastAsia="ko-KR"/>
        </w:rPr>
        <w:t>RFID</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태그를 인식/식별해야 한다.</w:t>
      </w:r>
      <w:bookmarkEnd w:id="110"/>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14BCB617" w14:textId="77777777" w:rsidTr="007660DB">
        <w:tc>
          <w:tcPr>
            <w:tcW w:w="815" w:type="dxa"/>
            <w:tcBorders>
              <w:top w:val="single" w:sz="4" w:space="0" w:color="auto"/>
              <w:left w:val="single" w:sz="4" w:space="0" w:color="auto"/>
              <w:bottom w:val="single" w:sz="4" w:space="0" w:color="auto"/>
              <w:right w:val="single" w:sz="4" w:space="0" w:color="auto"/>
            </w:tcBorders>
            <w:shd w:val="clear" w:color="auto" w:fill="auto"/>
          </w:tcPr>
          <w:p w14:paraId="38890663" w14:textId="77777777" w:rsidR="00E067A6" w:rsidRPr="00B51396" w:rsidRDefault="00E067A6" w:rsidP="00695DFA">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4</w:t>
            </w:r>
          </w:p>
        </w:tc>
        <w:tc>
          <w:tcPr>
            <w:tcW w:w="8010" w:type="dxa"/>
            <w:tcBorders>
              <w:top w:val="single" w:sz="4" w:space="0" w:color="auto"/>
              <w:left w:val="single" w:sz="4" w:space="0" w:color="auto"/>
              <w:bottom w:val="single" w:sz="4" w:space="0" w:color="auto"/>
              <w:right w:val="single" w:sz="4" w:space="0" w:color="auto"/>
            </w:tcBorders>
          </w:tcPr>
          <w:p w14:paraId="7BC6CD3E" w14:textId="77777777" w:rsidR="00E067A6" w:rsidRPr="00B51396" w:rsidRDefault="00E067A6" w:rsidP="007660DB">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냉장고 내부의</w:t>
            </w:r>
            <w:r w:rsidRPr="00B51396">
              <w:rPr>
                <w:rFonts w:ascii="순천향체" w:eastAsia="순천향체" w:hAnsi="순천향체" w:cs="Arial"/>
                <w:sz w:val="20"/>
                <w:szCs w:val="20"/>
                <w:lang w:eastAsia="ko-KR"/>
              </w:rPr>
              <w:t xml:space="preserve">RFID </w:t>
            </w:r>
            <w:r w:rsidRPr="00B51396">
              <w:rPr>
                <w:rFonts w:ascii="순천향체" w:eastAsia="순천향체" w:hAnsi="순천향체" w:cs="맑은 고딕" w:hint="eastAsia"/>
                <w:sz w:val="20"/>
                <w:szCs w:val="20"/>
                <w:lang w:eastAsia="ko-KR"/>
              </w:rPr>
              <w:t xml:space="preserve">reader가 </w:t>
            </w:r>
            <w:r w:rsidRPr="00B51396">
              <w:rPr>
                <w:rFonts w:ascii="순천향체" w:eastAsia="순천향체" w:hAnsi="순천향체" w:cs="Arial" w:hint="eastAsia"/>
                <w:sz w:val="20"/>
                <w:szCs w:val="20"/>
                <w:lang w:eastAsia="ko-KR"/>
              </w:rPr>
              <w:t>RFID</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태그를 인식/식별해야 한다.</w:t>
            </w:r>
          </w:p>
        </w:tc>
      </w:tr>
    </w:tbl>
    <w:p w14:paraId="26A25FDB" w14:textId="77777777" w:rsidR="00E067A6" w:rsidRPr="00B51396" w:rsidRDefault="00E067A6" w:rsidP="00061429">
      <w:pPr>
        <w:pStyle w:val="a9"/>
        <w:numPr>
          <w:ilvl w:val="3"/>
          <w:numId w:val="13"/>
        </w:numPr>
        <w:rPr>
          <w:rFonts w:ascii="순천향체" w:eastAsia="순천향체" w:hAnsi="순천향체"/>
          <w:sz w:val="22"/>
          <w:lang w:eastAsia="ko-KR"/>
        </w:rPr>
      </w:pPr>
      <w:r w:rsidRPr="00B51396">
        <w:rPr>
          <w:rFonts w:ascii="순천향체" w:eastAsia="순천향체" w:hAnsi="순천향체" w:hint="eastAsia"/>
          <w:sz w:val="22"/>
          <w:lang w:eastAsia="ko-KR"/>
        </w:rPr>
        <w:t>인식:</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냉장고 내부에 부착된 RFID</w:t>
      </w:r>
      <w:r w:rsidRPr="00B51396">
        <w:rPr>
          <w:rFonts w:ascii="순천향체" w:eastAsia="순천향체" w:hAnsi="순천향체"/>
          <w:sz w:val="22"/>
          <w:lang w:eastAsia="ko-KR"/>
        </w:rPr>
        <w:t xml:space="preserve"> reader</w:t>
      </w:r>
      <w:r w:rsidRPr="00B51396">
        <w:rPr>
          <w:rFonts w:ascii="순천향체" w:eastAsia="순천향체" w:hAnsi="순천향체" w:hint="eastAsia"/>
          <w:sz w:val="22"/>
          <w:lang w:eastAsia="ko-KR"/>
        </w:rPr>
        <w:t>가 음식 통에 부착된 RFID</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태그(카드,</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스티커,</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칩 등)의 접촉을 인식한다.</w:t>
      </w:r>
    </w:p>
    <w:p w14:paraId="3E4423AF" w14:textId="77777777" w:rsidR="00E067A6" w:rsidRPr="00B51396" w:rsidRDefault="00E067A6" w:rsidP="00061429">
      <w:pPr>
        <w:pStyle w:val="a9"/>
        <w:numPr>
          <w:ilvl w:val="3"/>
          <w:numId w:val="13"/>
        </w:numPr>
        <w:rPr>
          <w:rFonts w:ascii="순천향체" w:eastAsia="순천향체" w:hAnsi="순천향체"/>
          <w:sz w:val="22"/>
          <w:lang w:eastAsia="ko-KR"/>
        </w:rPr>
      </w:pPr>
      <w:r w:rsidRPr="00B51396">
        <w:rPr>
          <w:rFonts w:ascii="순천향체" w:eastAsia="순천향체" w:hAnsi="순천향체" w:hint="eastAsia"/>
          <w:sz w:val="22"/>
          <w:lang w:eastAsia="ko-KR"/>
        </w:rPr>
        <w:t>식별:</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접촉한 RFID</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태그의 고유 key값을 읽어낸다.</w:t>
      </w:r>
    </w:p>
    <w:p w14:paraId="5719C338" w14:textId="77777777" w:rsidR="00E067A6" w:rsidRPr="00B51396" w:rsidRDefault="00E067A6" w:rsidP="00B77C08">
      <w:pPr>
        <w:pStyle w:val="3"/>
        <w:rPr>
          <w:rFonts w:ascii="순천향체" w:eastAsia="순천향체" w:hAnsi="순천향체" w:cs="맑은 고딕"/>
          <w:sz w:val="32"/>
          <w:lang w:eastAsia="ko-KR"/>
        </w:rPr>
      </w:pPr>
      <w:bookmarkStart w:id="111" w:name="_Toc45328376"/>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R-5: </w:t>
      </w:r>
      <w:r w:rsidRPr="00B51396">
        <w:rPr>
          <w:rFonts w:ascii="순천향체" w:eastAsia="순천향체" w:hAnsi="순천향체" w:cs="Arial" w:hint="eastAsia"/>
          <w:szCs w:val="20"/>
          <w:lang w:eastAsia="ko-KR"/>
        </w:rPr>
        <w:t>무게 센서가 냉장고 내부에 있는 각 칸의 음식 통의 무게를 인식해야 한다.</w:t>
      </w:r>
      <w:bookmarkEnd w:id="111"/>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4090EC35" w14:textId="77777777" w:rsidTr="00B77C08">
        <w:tc>
          <w:tcPr>
            <w:tcW w:w="815" w:type="dxa"/>
            <w:tcBorders>
              <w:top w:val="single" w:sz="4" w:space="0" w:color="auto"/>
              <w:left w:val="single" w:sz="4" w:space="0" w:color="auto"/>
              <w:bottom w:val="single" w:sz="4" w:space="0" w:color="auto"/>
              <w:right w:val="single" w:sz="4" w:space="0" w:color="auto"/>
            </w:tcBorders>
            <w:shd w:val="clear" w:color="auto" w:fill="auto"/>
          </w:tcPr>
          <w:p w14:paraId="12632299" w14:textId="77777777" w:rsidR="00E067A6" w:rsidRPr="00B51396" w:rsidRDefault="00E067A6" w:rsidP="00B77C08">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5</w:t>
            </w:r>
          </w:p>
        </w:tc>
        <w:tc>
          <w:tcPr>
            <w:tcW w:w="8010" w:type="dxa"/>
            <w:tcBorders>
              <w:top w:val="single" w:sz="4" w:space="0" w:color="auto"/>
              <w:left w:val="single" w:sz="4" w:space="0" w:color="auto"/>
              <w:bottom w:val="single" w:sz="4" w:space="0" w:color="auto"/>
              <w:right w:val="single" w:sz="4" w:space="0" w:color="auto"/>
            </w:tcBorders>
          </w:tcPr>
          <w:p w14:paraId="0033069A" w14:textId="77777777" w:rsidR="00E067A6" w:rsidRPr="00B51396" w:rsidRDefault="00E067A6" w:rsidP="00B77C08">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무게 센서가 냉장고 내부에 있는 각 칸의 음식 통의 무게를 인식해야 한다.</w:t>
            </w:r>
          </w:p>
        </w:tc>
      </w:tr>
    </w:tbl>
    <w:p w14:paraId="5310CFFE" w14:textId="77777777" w:rsidR="0075713D" w:rsidRDefault="00E067A6" w:rsidP="00971E3F">
      <w:pPr>
        <w:pStyle w:val="a9"/>
        <w:ind w:leftChars="300" w:left="720"/>
        <w:rPr>
          <w:ins w:id="112" w:author="user" w:date="2020-07-13T11:07:00Z"/>
          <w:rFonts w:ascii="순천향체" w:eastAsia="순천향체" w:hAnsi="순천향체"/>
          <w:sz w:val="22"/>
          <w:lang w:eastAsia="ko-KR"/>
        </w:rPr>
      </w:pPr>
      <w:r w:rsidRPr="00B51396">
        <w:rPr>
          <w:rFonts w:ascii="순천향체" w:eastAsia="순천향체" w:hAnsi="순천향체" w:hint="eastAsia"/>
          <w:sz w:val="22"/>
          <w:lang w:eastAsia="ko-KR"/>
        </w:rPr>
        <w:t>무게 센서가 냉장고의 모든 음식 통의 무게 인식하기 위해서 냉장고의 칸마다 설치한다. 그리고 설치 위치는 냉장고의 각 칸 막 중앙에 위치한다.</w:t>
      </w:r>
    </w:p>
    <w:p w14:paraId="12C271D1" w14:textId="10DB95DC" w:rsidR="00E067A6" w:rsidRPr="00B51396" w:rsidDel="0075713D" w:rsidRDefault="00552D7F" w:rsidP="00971E3F">
      <w:pPr>
        <w:pStyle w:val="a9"/>
        <w:ind w:leftChars="300" w:left="720"/>
        <w:rPr>
          <w:del w:id="113" w:author="user" w:date="2020-07-13T11:07:00Z"/>
          <w:rFonts w:ascii="순천향체" w:eastAsia="순천향체" w:hAnsi="순천향체"/>
          <w:sz w:val="22"/>
          <w:lang w:eastAsia="ko-KR"/>
        </w:rPr>
      </w:pPr>
      <w:ins w:id="114" w:author="user" w:date="2020-07-13T11:06:00Z">
        <w:r>
          <w:rPr>
            <w:rFonts w:ascii="순천향체" w:eastAsia="순천향체" w:hAnsi="순천향체"/>
            <w:sz w:val="22"/>
            <w:lang w:eastAsia="ko-KR"/>
          </w:rPr>
          <w:lastRenderedPageBreak/>
          <w:pict w14:anchorId="635AACB0">
            <v:shape id="_x0000_i1027" type="#_x0000_t75" style="width:160.65pt;height:170.65pt">
              <v:imagedata r:id="rId10" o:title="무게센서"/>
            </v:shape>
          </w:pict>
        </w:r>
      </w:ins>
    </w:p>
    <w:p w14:paraId="48952881" w14:textId="0C0615BC" w:rsidR="00E067A6" w:rsidRPr="00B51396" w:rsidRDefault="00552D7F" w:rsidP="0075713D">
      <w:pPr>
        <w:pStyle w:val="a9"/>
        <w:ind w:leftChars="300" w:left="720"/>
        <w:rPr>
          <w:rFonts w:ascii="순천향체" w:eastAsia="순천향체" w:hAnsi="순천향체"/>
          <w:sz w:val="22"/>
          <w:lang w:eastAsia="ko-KR"/>
        </w:rPr>
      </w:pPr>
      <w:del w:id="115" w:author="user" w:date="2020-07-13T11:07:00Z">
        <w:r>
          <w:rPr>
            <w:rFonts w:ascii="순천향체" w:eastAsia="순천향체" w:hAnsi="순천향체"/>
          </w:rPr>
          <w:pict w14:anchorId="1FBABBC4">
            <v:shape id="그림 1" o:spid="_x0000_i1028" type="#_x0000_t75" style="width:195.35pt;height:200pt;visibility:visible">
              <v:imagedata r:id="rId11" o:title=""/>
            </v:shape>
          </w:pict>
        </w:r>
      </w:del>
    </w:p>
    <w:p w14:paraId="03DB3579" w14:textId="77777777" w:rsidR="00E067A6" w:rsidRPr="00B51396" w:rsidRDefault="00E067A6" w:rsidP="009A35E7">
      <w:pPr>
        <w:pStyle w:val="3"/>
        <w:rPr>
          <w:rFonts w:ascii="순천향체" w:eastAsia="순천향체" w:hAnsi="순천향체" w:cs="맑은 고딕"/>
          <w:lang w:eastAsia="ko-KR"/>
        </w:rPr>
      </w:pPr>
      <w:bookmarkStart w:id="116" w:name="_Toc45328377"/>
      <w:r w:rsidRPr="00B51396">
        <w:rPr>
          <w:rFonts w:ascii="순천향체" w:eastAsia="순천향체" w:hAnsi="순천향체" w:cs="맑은 고딕" w:hint="eastAsia"/>
          <w:lang w:eastAsia="ko-KR"/>
        </w:rPr>
        <w:t>H-F</w:t>
      </w:r>
      <w:r w:rsidRPr="00B51396">
        <w:rPr>
          <w:rFonts w:ascii="순천향체" w:eastAsia="순천향체" w:hAnsi="순천향체" w:cs="맑은 고딕"/>
          <w:lang w:eastAsia="ko-KR"/>
        </w:rPr>
        <w:t xml:space="preserve">R-6: </w:t>
      </w:r>
      <w:r w:rsidRPr="00B51396">
        <w:rPr>
          <w:rFonts w:ascii="순천향체" w:eastAsia="순천향체" w:hAnsi="순천향체" w:cs="Arial" w:hint="eastAsia"/>
          <w:lang w:eastAsia="ko-KR"/>
        </w:rPr>
        <w:t>카메라의 위치가 냉장고보다 높아야 하고 사람의 전신 찍을 수 있어야 한다.</w:t>
      </w:r>
      <w:bookmarkEnd w:id="116"/>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4F75732D" w14:textId="77777777" w:rsidTr="00816CE9">
        <w:tc>
          <w:tcPr>
            <w:tcW w:w="815" w:type="dxa"/>
            <w:tcBorders>
              <w:top w:val="single" w:sz="4" w:space="0" w:color="auto"/>
              <w:left w:val="single" w:sz="4" w:space="0" w:color="auto"/>
              <w:bottom w:val="single" w:sz="4" w:space="0" w:color="auto"/>
              <w:right w:val="single" w:sz="4" w:space="0" w:color="auto"/>
            </w:tcBorders>
            <w:shd w:val="clear" w:color="auto" w:fill="auto"/>
          </w:tcPr>
          <w:p w14:paraId="0B9F0A00" w14:textId="77777777" w:rsidR="00E067A6" w:rsidRPr="00B51396" w:rsidRDefault="00E067A6" w:rsidP="00816CE9">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H-</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6</w:t>
            </w:r>
          </w:p>
        </w:tc>
        <w:tc>
          <w:tcPr>
            <w:tcW w:w="8010" w:type="dxa"/>
            <w:tcBorders>
              <w:top w:val="single" w:sz="4" w:space="0" w:color="auto"/>
              <w:left w:val="single" w:sz="4" w:space="0" w:color="auto"/>
              <w:bottom w:val="single" w:sz="4" w:space="0" w:color="auto"/>
              <w:right w:val="single" w:sz="4" w:space="0" w:color="auto"/>
            </w:tcBorders>
          </w:tcPr>
          <w:p w14:paraId="6F4F4776" w14:textId="77777777" w:rsidR="00E067A6" w:rsidRPr="00B51396" w:rsidRDefault="00E067A6" w:rsidP="00816CE9">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카메라의 위치가 냉장고보다 높아야 하고 사람의 전신 찍을 수 있어야 한다.</w:t>
            </w:r>
          </w:p>
        </w:tc>
      </w:tr>
    </w:tbl>
    <w:p w14:paraId="67D0622F" w14:textId="1F57C77C" w:rsidR="00E067A6" w:rsidRPr="00B51396" w:rsidRDefault="00552D7F" w:rsidP="00552D7F">
      <w:pPr>
        <w:pStyle w:val="a9"/>
        <w:ind w:firstLine="720"/>
        <w:rPr>
          <w:rFonts w:ascii="순천향체" w:eastAsia="순천향체" w:hAnsi="순천향체"/>
        </w:rPr>
        <w:pPrChange w:id="117" w:author="user" w:date="2020-07-13T11:15:00Z">
          <w:pPr>
            <w:pStyle w:val="a9"/>
          </w:pPr>
        </w:pPrChange>
      </w:pPr>
      <w:ins w:id="118" w:author="user" w:date="2020-07-13T11:10:00Z">
        <w:r>
          <w:rPr>
            <w:rFonts w:ascii="순천향체" w:eastAsia="순천향체" w:hAnsi="순천향체"/>
            <w:sz w:val="22"/>
            <w:lang w:eastAsia="ko-KR"/>
          </w:rPr>
          <w:pict w14:anchorId="1FBFE242">
            <v:shape id="_x0000_i1029" type="#_x0000_t75" style="width:111.35pt;height:170.65pt">
              <v:imagedata r:id="rId12" o:title="카메라"/>
            </v:shape>
          </w:pict>
        </w:r>
      </w:ins>
      <w:del w:id="119" w:author="user" w:date="2020-07-13T11:10:00Z">
        <w:r>
          <w:rPr>
            <w:rFonts w:ascii="순천향체" w:eastAsia="순천향체" w:hAnsi="순천향체"/>
          </w:rPr>
          <w:pict w14:anchorId="31C5C8B3">
            <v:shape id="_x0000_i1030" type="#_x0000_t75" style="width:176.65pt;height:176.65pt;visibility:visible">
              <v:imagedata r:id="rId13" o:title=""/>
            </v:shape>
          </w:pict>
        </w:r>
      </w:del>
    </w:p>
    <w:p w14:paraId="2DDAD145" w14:textId="0F1EEDBA" w:rsidR="00E067A6" w:rsidRPr="00B51396" w:rsidDel="0075713D" w:rsidRDefault="00E067A6" w:rsidP="009A35E7">
      <w:pPr>
        <w:pStyle w:val="3"/>
        <w:rPr>
          <w:del w:id="120" w:author="user" w:date="2020-07-13T11:07:00Z"/>
          <w:rFonts w:ascii="순천향체" w:eastAsia="순천향체" w:hAnsi="순천향체" w:cs="맑은 고딕"/>
          <w:lang w:eastAsia="ko-KR"/>
        </w:rPr>
      </w:pPr>
      <w:bookmarkStart w:id="121" w:name="_Toc45328378"/>
      <w:del w:id="122" w:author="user" w:date="2020-07-13T11:07:00Z">
        <w:r w:rsidRPr="00B51396" w:rsidDel="0075713D">
          <w:rPr>
            <w:rFonts w:ascii="순천향체" w:eastAsia="순천향체" w:hAnsi="순천향체" w:cs="맑은 고딕" w:hint="eastAsia"/>
            <w:lang w:eastAsia="ko-KR"/>
          </w:rPr>
          <w:delText>H-F</w:delText>
        </w:r>
        <w:r w:rsidRPr="00B51396" w:rsidDel="0075713D">
          <w:rPr>
            <w:rFonts w:ascii="순천향체" w:eastAsia="순천향체" w:hAnsi="순천향체" w:cs="맑은 고딕"/>
            <w:lang w:eastAsia="ko-KR"/>
          </w:rPr>
          <w:delText xml:space="preserve">R-7: </w:delText>
        </w:r>
        <w:r w:rsidRPr="00B51396" w:rsidDel="0075713D">
          <w:rPr>
            <w:rFonts w:ascii="순천향체" w:eastAsia="순천향체" w:hAnsi="순천향체" w:cs="Arial" w:hint="eastAsia"/>
            <w:strike/>
            <w:szCs w:val="20"/>
            <w:lang w:eastAsia="ko-KR"/>
          </w:rPr>
          <w:delText>경고음을 사람들이 들을 수 있게 부저 센서를 설치해야 한다.</w:delText>
        </w:r>
        <w:bookmarkEnd w:id="121"/>
      </w:del>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rsidDel="0075713D" w14:paraId="2FFACDC5" w14:textId="0AFF8E22" w:rsidTr="00816CE9">
        <w:trPr>
          <w:del w:id="123" w:author="user" w:date="2020-07-13T11:07:00Z"/>
        </w:trPr>
        <w:tc>
          <w:tcPr>
            <w:tcW w:w="815" w:type="dxa"/>
            <w:tcBorders>
              <w:top w:val="single" w:sz="4" w:space="0" w:color="auto"/>
              <w:left w:val="single" w:sz="4" w:space="0" w:color="auto"/>
              <w:bottom w:val="single" w:sz="4" w:space="0" w:color="auto"/>
              <w:right w:val="single" w:sz="4" w:space="0" w:color="auto"/>
            </w:tcBorders>
            <w:shd w:val="clear" w:color="auto" w:fill="auto"/>
          </w:tcPr>
          <w:p w14:paraId="3E9B0986" w14:textId="51864309" w:rsidR="00E067A6" w:rsidRPr="00B51396" w:rsidDel="0075713D" w:rsidRDefault="00E067A6" w:rsidP="00816CE9">
            <w:pPr>
              <w:jc w:val="center"/>
              <w:rPr>
                <w:del w:id="124" w:author="user" w:date="2020-07-13T11:07:00Z"/>
                <w:rFonts w:ascii="순천향체" w:eastAsia="순천향체" w:hAnsi="순천향체" w:cs="Arial"/>
                <w:i/>
                <w:sz w:val="20"/>
                <w:szCs w:val="20"/>
                <w:lang w:eastAsia="ko-KR"/>
              </w:rPr>
            </w:pPr>
            <w:del w:id="125" w:author="user" w:date="2020-07-13T11:07:00Z">
              <w:r w:rsidRPr="00B51396" w:rsidDel="0075713D">
                <w:rPr>
                  <w:rFonts w:ascii="순천향체" w:eastAsia="순천향체" w:hAnsi="순천향체" w:cs="Arial"/>
                  <w:i/>
                  <w:sz w:val="20"/>
                  <w:szCs w:val="20"/>
                  <w:lang w:eastAsia="ko-KR"/>
                </w:rPr>
                <w:delText>H-</w:delText>
              </w:r>
              <w:r w:rsidRPr="00B51396" w:rsidDel="0075713D">
                <w:rPr>
                  <w:rFonts w:ascii="순천향체" w:eastAsia="순천향체" w:hAnsi="순천향체" w:cs="Arial" w:hint="eastAsia"/>
                  <w:i/>
                  <w:sz w:val="20"/>
                  <w:szCs w:val="20"/>
                  <w:lang w:eastAsia="ko-KR"/>
                </w:rPr>
                <w:delText>FR-</w:delText>
              </w:r>
              <w:r w:rsidRPr="00B51396" w:rsidDel="0075713D">
                <w:rPr>
                  <w:rFonts w:ascii="순천향체" w:eastAsia="순천향체" w:hAnsi="순천향체" w:cs="Arial"/>
                  <w:i/>
                  <w:sz w:val="20"/>
                  <w:szCs w:val="20"/>
                  <w:lang w:eastAsia="ko-KR"/>
                </w:rPr>
                <w:delText>7</w:delText>
              </w:r>
            </w:del>
          </w:p>
        </w:tc>
        <w:tc>
          <w:tcPr>
            <w:tcW w:w="8010" w:type="dxa"/>
            <w:tcBorders>
              <w:top w:val="single" w:sz="4" w:space="0" w:color="auto"/>
              <w:left w:val="single" w:sz="4" w:space="0" w:color="auto"/>
              <w:bottom w:val="single" w:sz="4" w:space="0" w:color="auto"/>
              <w:right w:val="single" w:sz="4" w:space="0" w:color="auto"/>
            </w:tcBorders>
          </w:tcPr>
          <w:p w14:paraId="5CC94221" w14:textId="6EC15C51" w:rsidR="00E067A6" w:rsidRPr="00B51396" w:rsidDel="0075713D" w:rsidRDefault="00E067A6" w:rsidP="00816CE9">
            <w:pPr>
              <w:rPr>
                <w:del w:id="126" w:author="user" w:date="2020-07-13T11:07:00Z"/>
                <w:rFonts w:ascii="순천향체" w:eastAsia="순천향체" w:hAnsi="순천향체" w:cs="Arial"/>
                <w:sz w:val="20"/>
                <w:szCs w:val="20"/>
                <w:lang w:eastAsia="ko-KR"/>
              </w:rPr>
            </w:pPr>
            <w:del w:id="127" w:author="user" w:date="2020-07-13T11:07:00Z">
              <w:r w:rsidRPr="00B51396" w:rsidDel="0075713D">
                <w:rPr>
                  <w:rFonts w:ascii="순천향체" w:eastAsia="순천향체" w:hAnsi="순천향체" w:cs="Arial" w:hint="eastAsia"/>
                  <w:sz w:val="20"/>
                  <w:szCs w:val="20"/>
                  <w:lang w:eastAsia="ko-KR"/>
                </w:rPr>
                <w:delText>경고음을 사람들이 들을 수 있게 부저 센서를 설치해야 한다.</w:delText>
              </w:r>
            </w:del>
          </w:p>
        </w:tc>
      </w:tr>
    </w:tbl>
    <w:p w14:paraId="43B4D9FB" w14:textId="1BE82747" w:rsidR="00E067A6" w:rsidRPr="00B51396" w:rsidDel="00552D7F" w:rsidRDefault="00EA6FFE">
      <w:pPr>
        <w:pStyle w:val="a9"/>
        <w:rPr>
          <w:del w:id="128" w:author="user" w:date="2020-07-13T11:16:00Z"/>
          <w:rFonts w:ascii="순천향체" w:eastAsia="순천향체" w:hAnsi="순천향체"/>
          <w:sz w:val="22"/>
          <w:lang w:eastAsia="ko-KR"/>
        </w:rPr>
        <w:pPrChange w:id="129" w:author="user" w:date="2020-07-13T11:07:00Z">
          <w:pPr>
            <w:pStyle w:val="a9"/>
            <w:ind w:firstLine="720"/>
          </w:pPr>
        </w:pPrChange>
      </w:pPr>
      <w:del w:id="130" w:author="user" w:date="2020-07-13T11:07:00Z">
        <w:r w:rsidRPr="00B51396" w:rsidDel="0075713D">
          <w:rPr>
            <w:rFonts w:ascii="순천향체" w:eastAsia="순천향체" w:hAnsi="순천향체" w:hint="eastAsia"/>
            <w:sz w:val="22"/>
            <w:lang w:eastAsia="ko-KR"/>
          </w:rPr>
          <w:delText>(삭제)</w:delText>
        </w:r>
      </w:del>
    </w:p>
    <w:p w14:paraId="0C1B3CBE" w14:textId="1B88C3A8" w:rsidR="00E067A6" w:rsidRPr="00B51396" w:rsidDel="00552D7F" w:rsidRDefault="00E067A6" w:rsidP="00552D7F">
      <w:pPr>
        <w:pStyle w:val="3"/>
        <w:numPr>
          <w:ilvl w:val="0"/>
          <w:numId w:val="0"/>
        </w:numPr>
        <w:rPr>
          <w:del w:id="131" w:author="user" w:date="2020-07-13T11:16:00Z"/>
          <w:rFonts w:ascii="순천향체" w:eastAsia="순천향체" w:hAnsi="순천향체" w:cs="맑은 고딕"/>
          <w:lang w:eastAsia="ko-KR"/>
        </w:rPr>
        <w:pPrChange w:id="132" w:author="user" w:date="2020-07-13T11:16:00Z">
          <w:pPr>
            <w:pStyle w:val="3"/>
          </w:pPr>
        </w:pPrChange>
      </w:pPr>
      <w:bookmarkStart w:id="133" w:name="_Toc45328379"/>
      <w:del w:id="134" w:author="user" w:date="2020-07-13T11:16:00Z">
        <w:r w:rsidRPr="00B51396" w:rsidDel="00552D7F">
          <w:rPr>
            <w:rFonts w:ascii="순천향체" w:eastAsia="순천향체" w:hAnsi="순천향체" w:cs="맑은 고딕" w:hint="eastAsia"/>
            <w:lang w:eastAsia="ko-KR"/>
          </w:rPr>
          <w:delText>최종 하드웨어 결과물</w:delText>
        </w:r>
        <w:bookmarkEnd w:id="133"/>
      </w:del>
    </w:p>
    <w:p w14:paraId="0BF5EE3D" w14:textId="2FA960F9" w:rsidR="00E067A6" w:rsidRPr="00552D7F" w:rsidRDefault="00552D7F" w:rsidP="00552D7F">
      <w:pPr>
        <w:pStyle w:val="a9"/>
        <w:rPr>
          <w:rFonts w:ascii="순천향체" w:eastAsia="순천향체" w:hAnsi="순천향체"/>
          <w:lang w:eastAsia="ko-KR"/>
          <w:rPrChange w:id="135" w:author="user" w:date="2020-07-13T11:16:00Z">
            <w:rPr>
              <w:lang w:eastAsia="ko-KR"/>
            </w:rPr>
          </w:rPrChange>
        </w:rPr>
        <w:pPrChange w:id="136" w:author="user" w:date="2020-07-13T11:16:00Z">
          <w:pPr>
            <w:pStyle w:val="a9"/>
            <w:jc w:val="center"/>
          </w:pPr>
        </w:pPrChange>
      </w:pPr>
      <w:del w:id="137" w:author="user" w:date="2020-07-13T11:16:00Z">
        <w:r w:rsidDel="00552D7F">
          <w:rPr>
            <w:lang w:eastAsia="ko-KR"/>
          </w:rPr>
          <w:pict w14:anchorId="3AD73553">
            <v:shape id="_x0000_i1031" type="#_x0000_t75" style="width:370pt;height:179.35pt" o:bordertopcolor="this" o:borderleftcolor="this" o:borderbottomcolor="this" o:borderrightcolor="this">
              <v:imagedata r:id="rId14" o:title="하드웨어"/>
              <w10:bordertop type="single" width="12"/>
              <w10:borderleft type="single" width="12"/>
              <w10:borderbottom type="single" width="12"/>
              <w10:borderright type="single" width="12"/>
            </v:shape>
          </w:pict>
        </w:r>
      </w:del>
    </w:p>
    <w:p w14:paraId="4B5DBC2C" w14:textId="66A66ACA" w:rsidR="00CB578B" w:rsidRPr="00B51396" w:rsidRDefault="00761284" w:rsidP="00CB578B">
      <w:pPr>
        <w:pStyle w:val="3"/>
        <w:rPr>
          <w:rFonts w:ascii="순천향체" w:eastAsia="순천향체" w:hAnsi="순천향체"/>
          <w:lang w:eastAsia="ko-KR"/>
        </w:rPr>
      </w:pPr>
      <w:bookmarkStart w:id="138" w:name="_Toc45328380"/>
      <w:r w:rsidRPr="00B51396">
        <w:rPr>
          <w:rFonts w:ascii="순천향체" w:eastAsia="순천향체" w:hAnsi="순천향체" w:hint="eastAsia"/>
          <w:lang w:eastAsia="ko-KR"/>
        </w:rPr>
        <w:t>변경된 최종 하드웨어 결과물</w:t>
      </w:r>
      <w:bookmarkEnd w:id="138"/>
    </w:p>
    <w:p w14:paraId="7F96F11B" w14:textId="019D2D23" w:rsidR="00CB578B" w:rsidRPr="00B51396" w:rsidRDefault="00552D7F" w:rsidP="00CB578B">
      <w:pPr>
        <w:pStyle w:val="a9"/>
        <w:jc w:val="center"/>
        <w:rPr>
          <w:rFonts w:ascii="순천향체" w:eastAsia="순천향체" w:hAnsi="순천향체"/>
          <w:sz w:val="22"/>
          <w:lang w:eastAsia="ko-KR"/>
        </w:rPr>
      </w:pPr>
      <w:r>
        <w:rPr>
          <w:rFonts w:ascii="순천향체" w:eastAsia="순천향체" w:hAnsi="순천향체"/>
          <w:sz w:val="22"/>
          <w:lang w:eastAsia="ko-KR"/>
        </w:rPr>
        <w:pict w14:anchorId="17E2F4AC">
          <v:shape id="_x0000_i1032" type="#_x0000_t75" style="width:418pt;height:178.65pt" filled="t" fillcolor="black">
            <v:imagedata r:id="rId15" o:title="냉장고"/>
          </v:shape>
        </w:pict>
      </w:r>
      <w:ins w:id="139" w:author="user" w:date="2020-07-13T11:16:00Z">
        <w:r>
          <w:rPr>
            <w:rFonts w:ascii="순천향체" w:eastAsia="순천향체" w:hAnsi="순천향체"/>
            <w:sz w:val="22"/>
            <w:lang w:eastAsia="ko-KR"/>
          </w:rPr>
          <w:t xml:space="preserve"> </w:t>
        </w:r>
      </w:ins>
    </w:p>
    <w:p w14:paraId="583112B2" w14:textId="77777777" w:rsidR="00E067A6" w:rsidRPr="00B51396" w:rsidRDefault="00E067A6" w:rsidP="00B97EB9">
      <w:pPr>
        <w:pStyle w:val="2"/>
        <w:rPr>
          <w:rFonts w:ascii="순천향체" w:eastAsia="순천향체" w:hAnsi="순천향체"/>
        </w:rPr>
      </w:pPr>
      <w:bookmarkStart w:id="140" w:name="_Toc45328381"/>
      <w:r w:rsidRPr="00B51396">
        <w:rPr>
          <w:rFonts w:ascii="순천향체" w:eastAsia="순천향체" w:hAnsi="순천향체" w:hint="eastAsia"/>
          <w:lang w:eastAsia="ko-KR"/>
        </w:rPr>
        <w:lastRenderedPageBreak/>
        <w:t>소프트웨어 기능 설계</w:t>
      </w:r>
      <w:bookmarkEnd w:id="140"/>
    </w:p>
    <w:p w14:paraId="6DA71DEA" w14:textId="1F4615C9" w:rsidR="00E067A6" w:rsidRPr="00B51396" w:rsidRDefault="00E067A6" w:rsidP="00F4271E">
      <w:pPr>
        <w:pStyle w:val="3"/>
        <w:rPr>
          <w:rFonts w:ascii="순천향체" w:eastAsia="순천향체" w:hAnsi="순천향체" w:cs="맑은 고딕"/>
          <w:lang w:eastAsia="ko-KR"/>
        </w:rPr>
      </w:pPr>
      <w:bookmarkStart w:id="141" w:name="_Toc45328382"/>
      <w:r w:rsidRPr="00B51396">
        <w:rPr>
          <w:rFonts w:ascii="순천향체" w:eastAsia="순천향체" w:hAnsi="순천향체" w:cs="맑은 고딕"/>
          <w:lang w:eastAsia="ko-KR"/>
        </w:rPr>
        <w:t>S</w:t>
      </w:r>
      <w:r w:rsidRPr="00B51396">
        <w:rPr>
          <w:rFonts w:ascii="순천향체" w:eastAsia="순천향체" w:hAnsi="순천향체" w:cs="맑은 고딕" w:hint="eastAsia"/>
          <w:lang w:eastAsia="ko-KR"/>
        </w:rPr>
        <w:t>-F</w:t>
      </w:r>
      <w:r w:rsidRPr="00B51396">
        <w:rPr>
          <w:rFonts w:ascii="순천향체" w:eastAsia="순천향체" w:hAnsi="순천향체" w:cs="맑은 고딕"/>
          <w:lang w:eastAsia="ko-KR"/>
        </w:rPr>
        <w:t xml:space="preserve">R-1: </w:t>
      </w:r>
      <w:r w:rsidRPr="00B51396">
        <w:rPr>
          <w:rFonts w:ascii="순천향체" w:eastAsia="순천향체" w:hAnsi="순천향체" w:cs="Arial" w:hint="eastAsia"/>
          <w:lang w:eastAsia="ko-KR"/>
        </w:rPr>
        <w:t xml:space="preserve">냉장고의 </w:t>
      </w:r>
      <w:r w:rsidR="001F2FBB" w:rsidRPr="00B51396">
        <w:rPr>
          <w:rFonts w:ascii="순천향체" w:eastAsia="순천향체" w:hAnsi="순천향체" w:cs="Arial" w:hint="eastAsia"/>
          <w:lang w:eastAsia="ko-KR"/>
        </w:rPr>
        <w:t>리모컨을</w:t>
      </w:r>
      <w:r w:rsidRPr="00B51396">
        <w:rPr>
          <w:rFonts w:ascii="순천향체" w:eastAsia="순천향체" w:hAnsi="순천향체" w:cs="Arial" w:hint="eastAsia"/>
          <w:lang w:eastAsia="ko-KR"/>
        </w:rPr>
        <w:t xml:space="preserve"> 통해 입력 받은 사용자의 고유</w:t>
      </w:r>
      <w:r w:rsidR="001F2FBB" w:rsidRPr="00B51396">
        <w:rPr>
          <w:rFonts w:ascii="순천향체" w:eastAsia="순천향체" w:hAnsi="순천향체" w:cs="Arial" w:hint="eastAsia"/>
          <w:lang w:eastAsia="ko-KR"/>
        </w:rPr>
        <w:t xml:space="preserve"> </w:t>
      </w:r>
      <w:r w:rsidRPr="00B51396">
        <w:rPr>
          <w:rFonts w:ascii="순천향체" w:eastAsia="순천향체" w:hAnsi="순천향체" w:cs="Arial" w:hint="eastAsia"/>
          <w:lang w:eastAsia="ko-KR"/>
        </w:rPr>
        <w:t xml:space="preserve">번호에 </w:t>
      </w:r>
      <w:r w:rsidRPr="00B51396">
        <w:rPr>
          <w:rFonts w:ascii="순천향체" w:eastAsia="순천향체" w:hAnsi="순천향체" w:cs="맑은 고딕" w:hint="eastAsia"/>
          <w:lang w:eastAsia="ko-KR"/>
        </w:rPr>
        <w:t>대해</w:t>
      </w:r>
      <w:r w:rsidRPr="00B51396">
        <w:rPr>
          <w:rFonts w:ascii="순천향체" w:eastAsia="순천향체" w:hAnsi="순천향체" w:cs="Arial" w:hint="eastAsia"/>
          <w:lang w:eastAsia="ko-KR"/>
        </w:rPr>
        <w:t xml:space="preserve"> 냉장고의 접근권한을 확인하고 승인 여부 판단해야 한다.</w:t>
      </w:r>
      <w:bookmarkEnd w:id="141"/>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74074A48" w14:textId="77777777" w:rsidTr="001B699D">
        <w:tc>
          <w:tcPr>
            <w:tcW w:w="815" w:type="dxa"/>
            <w:tcBorders>
              <w:top w:val="single" w:sz="4" w:space="0" w:color="auto"/>
              <w:left w:val="single" w:sz="4" w:space="0" w:color="auto"/>
              <w:bottom w:val="single" w:sz="4" w:space="0" w:color="auto"/>
              <w:right w:val="single" w:sz="4" w:space="0" w:color="auto"/>
            </w:tcBorders>
            <w:shd w:val="clear" w:color="auto" w:fill="auto"/>
          </w:tcPr>
          <w:p w14:paraId="3F337F63" w14:textId="77777777" w:rsidR="00E067A6" w:rsidRPr="00B51396" w:rsidRDefault="00E067A6" w:rsidP="006513A3">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FR-1</w:t>
            </w:r>
          </w:p>
        </w:tc>
        <w:tc>
          <w:tcPr>
            <w:tcW w:w="8010" w:type="dxa"/>
            <w:tcBorders>
              <w:top w:val="single" w:sz="4" w:space="0" w:color="auto"/>
              <w:left w:val="single" w:sz="4" w:space="0" w:color="auto"/>
              <w:bottom w:val="single" w:sz="4" w:space="0" w:color="auto"/>
              <w:right w:val="single" w:sz="4" w:space="0" w:color="auto"/>
            </w:tcBorders>
          </w:tcPr>
          <w:p w14:paraId="35AAC9AA" w14:textId="7004B2E7" w:rsidR="00E067A6" w:rsidRPr="00B51396" w:rsidRDefault="00E067A6" w:rsidP="006513A3">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 xml:space="preserve">냉장고의 </w:t>
            </w:r>
            <w:r w:rsidR="001F2FBB" w:rsidRPr="00B51396">
              <w:rPr>
                <w:rFonts w:ascii="순천향체" w:eastAsia="순천향체" w:hAnsi="순천향체" w:cs="Arial" w:hint="eastAsia"/>
                <w:sz w:val="20"/>
                <w:szCs w:val="20"/>
                <w:lang w:eastAsia="ko-KR"/>
              </w:rPr>
              <w:t>리모컨을</w:t>
            </w:r>
            <w:r w:rsidRPr="00B51396">
              <w:rPr>
                <w:rFonts w:ascii="순천향체" w:eastAsia="순천향체" w:hAnsi="순천향체" w:cs="Arial" w:hint="eastAsia"/>
                <w:sz w:val="20"/>
                <w:szCs w:val="20"/>
                <w:lang w:eastAsia="ko-KR"/>
              </w:rPr>
              <w:t xml:space="preserve"> 통해 입력 받은 사용자의 고유</w:t>
            </w:r>
            <w:r w:rsidR="007B0A47" w:rsidRPr="00B51396">
              <w:rPr>
                <w:rFonts w:ascii="순천향체" w:eastAsia="순천향체" w:hAnsi="순천향체" w:cs="Arial" w:hint="eastAsia"/>
                <w:sz w:val="20"/>
                <w:szCs w:val="20"/>
                <w:lang w:eastAsia="ko-KR"/>
              </w:rPr>
              <w:t xml:space="preserve"> </w:t>
            </w:r>
            <w:r w:rsidRPr="00B51396">
              <w:rPr>
                <w:rFonts w:ascii="순천향체" w:eastAsia="순천향체" w:hAnsi="순천향체" w:cs="Arial" w:hint="eastAsia"/>
                <w:sz w:val="20"/>
                <w:szCs w:val="20"/>
                <w:lang w:eastAsia="ko-KR"/>
              </w:rPr>
              <w:t xml:space="preserve">번호에 </w:t>
            </w:r>
            <w:r w:rsidRPr="00B51396">
              <w:rPr>
                <w:rFonts w:ascii="순천향체" w:eastAsia="순천향체" w:hAnsi="순천향체" w:cs="맑은 고딕" w:hint="eastAsia"/>
                <w:sz w:val="20"/>
                <w:szCs w:val="20"/>
                <w:lang w:eastAsia="ko-KR"/>
              </w:rPr>
              <w:t>대해</w:t>
            </w:r>
            <w:r w:rsidRPr="00B51396">
              <w:rPr>
                <w:rFonts w:ascii="순천향체" w:eastAsia="순천향체" w:hAnsi="순천향체" w:cs="Arial" w:hint="eastAsia"/>
                <w:sz w:val="20"/>
                <w:szCs w:val="20"/>
                <w:lang w:eastAsia="ko-KR"/>
              </w:rPr>
              <w:t xml:space="preserve"> 냉장고의 접근권한을 확인하고 승인 여부 판단해야 한다.</w:t>
            </w:r>
          </w:p>
        </w:tc>
      </w:tr>
    </w:tbl>
    <w:p w14:paraId="56B9AFF4" w14:textId="58B72B53"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 xml:space="preserve">사용자는 리모컨을 통해 할당 받았던 고유번호를 </w:t>
      </w:r>
      <w:r w:rsidR="00333CC7" w:rsidRPr="00B51396">
        <w:rPr>
          <w:rFonts w:ascii="순천향체" w:eastAsia="순천향체" w:hAnsi="순천향체" w:hint="eastAsia"/>
          <w:sz w:val="22"/>
          <w:lang w:eastAsia="ko-KR"/>
        </w:rPr>
        <w:t>입력한다</w:t>
      </w:r>
      <w:r w:rsidRPr="00B51396">
        <w:rPr>
          <w:rFonts w:ascii="순천향체" w:eastAsia="순천향체" w:hAnsi="순천향체" w:hint="eastAsia"/>
          <w:sz w:val="22"/>
          <w:lang w:eastAsia="ko-KR"/>
        </w:rPr>
        <w:t>.</w:t>
      </w:r>
    </w:p>
    <w:p w14:paraId="2CA010F6" w14:textId="77777777"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리모컨에 입력된 사용자의 고유번호는 RPI로 전송된다.</w:t>
      </w:r>
    </w:p>
    <w:p w14:paraId="13B787BC" w14:textId="77777777"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PRI는 서버로 고유번호를 전송한다.</w:t>
      </w:r>
    </w:p>
    <w:p w14:paraId="02DEED06" w14:textId="6A0703DD"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서버는 DB에 사용자의 고유번호 있는지 확인 요청</w:t>
      </w:r>
      <w:r w:rsidR="00BB635B" w:rsidRPr="00B51396">
        <w:rPr>
          <w:rFonts w:ascii="순천향체" w:eastAsia="순천향체" w:hAnsi="순천향체" w:hint="eastAsia"/>
          <w:sz w:val="22"/>
          <w:lang w:eastAsia="ko-KR"/>
        </w:rPr>
        <w:t>한다.</w:t>
      </w:r>
    </w:p>
    <w:p w14:paraId="3D37BBB9" w14:textId="77777777"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DB는 요청 정보에 대해 반환한다.</w:t>
      </w:r>
    </w:p>
    <w:p w14:paraId="1E29790F" w14:textId="77777777"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반환 값에 따라 서버는 접근 권한 승인 여부를 판단한다.</w:t>
      </w:r>
    </w:p>
    <w:p w14:paraId="3815FE8E" w14:textId="77777777" w:rsidR="00E067A6" w:rsidRPr="00B51396" w:rsidRDefault="00E067A6" w:rsidP="00061429">
      <w:pPr>
        <w:pStyle w:val="a9"/>
        <w:numPr>
          <w:ilvl w:val="0"/>
          <w:numId w:val="18"/>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서버는 접근 권한 승인 여부를 RPI로 전송한다.</w:t>
      </w:r>
    </w:p>
    <w:p w14:paraId="3ED359B7" w14:textId="08501538" w:rsidR="00E067A6" w:rsidRPr="00B51396" w:rsidRDefault="00552D7F" w:rsidP="009A35E7">
      <w:pPr>
        <w:pStyle w:val="a9"/>
        <w:spacing w:before="60"/>
        <w:ind w:left="576"/>
        <w:jc w:val="both"/>
        <w:rPr>
          <w:rFonts w:ascii="순천향체" w:eastAsia="순천향체" w:hAnsi="순천향체"/>
          <w:sz w:val="22"/>
          <w:lang w:eastAsia="ko-KR"/>
        </w:rPr>
      </w:pPr>
      <w:r>
        <w:rPr>
          <w:rFonts w:ascii="순천향체" w:eastAsia="순천향체" w:hAnsi="순천향체"/>
          <w:noProof/>
          <w:lang w:eastAsia="ko-KR"/>
        </w:rPr>
        <w:pict w14:anchorId="43630439">
          <v:shape id="_x0000_i1033" type="#_x0000_t75" style="width:403.35pt;height:174pt" filled="t" fillcolor="black">
            <v:imagedata r:id="rId16" o:title="3-1-1"/>
          </v:shape>
        </w:pict>
      </w:r>
      <w:ins w:id="142" w:author="user" w:date="2020-07-13T11:17:00Z">
        <w:r>
          <w:rPr>
            <w:rFonts w:ascii="순천향체" w:eastAsia="순천향체" w:hAnsi="순천향체"/>
            <w:noProof/>
            <w:lang w:eastAsia="ko-KR"/>
          </w:rPr>
          <w:t xml:space="preserve"> </w:t>
        </w:r>
      </w:ins>
    </w:p>
    <w:p w14:paraId="417DAF92" w14:textId="77777777" w:rsidR="00E067A6" w:rsidRPr="00B51396" w:rsidRDefault="00E067A6" w:rsidP="00F4271E">
      <w:pPr>
        <w:pStyle w:val="3"/>
        <w:rPr>
          <w:rFonts w:ascii="순천향체" w:eastAsia="순천향체" w:hAnsi="순천향체" w:cs="맑은 고딕"/>
          <w:lang w:eastAsia="ko-KR"/>
        </w:rPr>
      </w:pPr>
      <w:bookmarkStart w:id="143" w:name="_Toc45328383"/>
      <w:r w:rsidRPr="00B51396">
        <w:rPr>
          <w:rFonts w:ascii="순천향체" w:eastAsia="순천향체" w:hAnsi="순천향체" w:cs="맑은 고딕" w:hint="eastAsia"/>
          <w:lang w:eastAsia="ko-KR"/>
        </w:rPr>
        <w:t>S-F</w:t>
      </w:r>
      <w:r w:rsidRPr="00B51396">
        <w:rPr>
          <w:rFonts w:ascii="순천향체" w:eastAsia="순천향체" w:hAnsi="순천향체" w:cs="맑은 고딕"/>
          <w:lang w:eastAsia="ko-KR"/>
        </w:rPr>
        <w:t xml:space="preserve">R-2: </w:t>
      </w:r>
      <w:r w:rsidRPr="00B51396">
        <w:rPr>
          <w:rFonts w:ascii="순천향체" w:eastAsia="순천향체" w:hAnsi="순천향체" w:cs="Arial" w:hint="eastAsia"/>
          <w:szCs w:val="20"/>
          <w:lang w:eastAsia="ko-KR"/>
        </w:rPr>
        <w:t>접근권한 승인 여부에 따라서 문 개폐 해야 한다.</w:t>
      </w:r>
      <w:bookmarkEnd w:id="143"/>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21212DD4" w14:textId="77777777" w:rsidTr="001B699D">
        <w:tc>
          <w:tcPr>
            <w:tcW w:w="815" w:type="dxa"/>
            <w:tcBorders>
              <w:top w:val="single" w:sz="4" w:space="0" w:color="auto"/>
              <w:left w:val="single" w:sz="4" w:space="0" w:color="auto"/>
              <w:bottom w:val="single" w:sz="4" w:space="0" w:color="auto"/>
              <w:right w:val="single" w:sz="4" w:space="0" w:color="auto"/>
            </w:tcBorders>
            <w:shd w:val="clear" w:color="auto" w:fill="auto"/>
          </w:tcPr>
          <w:p w14:paraId="0DC542B8" w14:textId="77777777" w:rsidR="00E067A6" w:rsidRPr="00B51396" w:rsidRDefault="00E067A6" w:rsidP="006513A3">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FR-2</w:t>
            </w:r>
          </w:p>
        </w:tc>
        <w:tc>
          <w:tcPr>
            <w:tcW w:w="8010" w:type="dxa"/>
            <w:tcBorders>
              <w:top w:val="single" w:sz="4" w:space="0" w:color="auto"/>
              <w:left w:val="single" w:sz="4" w:space="0" w:color="auto"/>
              <w:bottom w:val="single" w:sz="4" w:space="0" w:color="auto"/>
              <w:right w:val="single" w:sz="4" w:space="0" w:color="auto"/>
            </w:tcBorders>
          </w:tcPr>
          <w:p w14:paraId="639D35AE" w14:textId="77777777" w:rsidR="00E067A6" w:rsidRPr="00B51396" w:rsidRDefault="00E067A6" w:rsidP="006513A3">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접근권한 승인 여부에 따라서 문 개폐 해야 한다.</w:t>
            </w:r>
          </w:p>
        </w:tc>
      </w:tr>
    </w:tbl>
    <w:p w14:paraId="10E7DAC9" w14:textId="77777777" w:rsidR="00E067A6" w:rsidRPr="00B51396" w:rsidRDefault="00E067A6" w:rsidP="008468F9">
      <w:pPr>
        <w:pStyle w:val="a9"/>
        <w:rPr>
          <w:rFonts w:ascii="순천향체" w:eastAsia="순천향체" w:hAnsi="순천향체"/>
          <w:sz w:val="22"/>
          <w:lang w:eastAsia="ko-KR"/>
        </w:rPr>
      </w:pPr>
      <w:r w:rsidRPr="00B51396">
        <w:rPr>
          <w:rFonts w:ascii="순천향체" w:eastAsia="순천향체" w:hAnsi="순천향체"/>
          <w:sz w:val="22"/>
          <w:lang w:eastAsia="ko-KR"/>
        </w:rPr>
        <w:tab/>
        <w:t xml:space="preserve">[ </w:t>
      </w:r>
      <w:r w:rsidRPr="00B51396">
        <w:rPr>
          <w:rFonts w:ascii="순천향체" w:eastAsia="순천향체" w:hAnsi="순천향체" w:hint="eastAsia"/>
          <w:sz w:val="22"/>
          <w:lang w:eastAsia="ko-KR"/>
        </w:rPr>
        <w:t>문 열기 ]</w:t>
      </w:r>
    </w:p>
    <w:p w14:paraId="29C11069" w14:textId="6D157E0D" w:rsidR="00E067A6" w:rsidRPr="00B51396" w:rsidRDefault="00E067A6" w:rsidP="00061429">
      <w:pPr>
        <w:pStyle w:val="a9"/>
        <w:numPr>
          <w:ilvl w:val="6"/>
          <w:numId w:val="13"/>
        </w:numPr>
        <w:rPr>
          <w:rFonts w:ascii="순천향체" w:eastAsia="순천향체" w:hAnsi="순천향체"/>
          <w:sz w:val="22"/>
          <w:lang w:eastAsia="ko-KR"/>
        </w:rPr>
      </w:pPr>
      <w:r w:rsidRPr="00B51396">
        <w:rPr>
          <w:rFonts w:ascii="순천향체" w:eastAsia="순천향체" w:hAnsi="순천향체" w:hint="eastAsia"/>
          <w:sz w:val="22"/>
          <w:lang w:eastAsia="ko-KR"/>
        </w:rPr>
        <w:t xml:space="preserve">입력 받은 </w:t>
      </w:r>
      <w:r w:rsidRPr="00B51396">
        <w:rPr>
          <w:rFonts w:ascii="순천향체" w:eastAsia="순천향체" w:hAnsi="순천향체" w:cs="맑은 고딕" w:hint="eastAsia"/>
          <w:sz w:val="22"/>
          <w:lang w:eastAsia="ko-KR"/>
        </w:rPr>
        <w:t xml:space="preserve">번호가 </w:t>
      </w:r>
      <w:r w:rsidR="00587328" w:rsidRPr="00B51396">
        <w:rPr>
          <w:rFonts w:ascii="순천향체" w:eastAsia="순천향체" w:hAnsi="순천향체" w:cs="맑은 고딕" w:hint="eastAsia"/>
          <w:sz w:val="22"/>
          <w:lang w:eastAsia="ko-KR"/>
        </w:rPr>
        <w:t>DB에서 권한이</w:t>
      </w:r>
      <w:r w:rsidRPr="00B51396">
        <w:rPr>
          <w:rFonts w:ascii="순천향체" w:eastAsia="순천향체" w:hAnsi="순천향체" w:cs="맑은 고딕" w:hint="eastAsia"/>
          <w:sz w:val="22"/>
          <w:lang w:eastAsia="ko-KR"/>
        </w:rPr>
        <w:t xml:space="preserve"> 있는 고유번호 중 하나인지 확인한다.</w:t>
      </w:r>
    </w:p>
    <w:p w14:paraId="6E9F593E" w14:textId="77777777" w:rsidR="00E067A6" w:rsidRPr="00B51396" w:rsidRDefault="00E067A6" w:rsidP="00061429">
      <w:pPr>
        <w:pStyle w:val="a9"/>
        <w:numPr>
          <w:ilvl w:val="6"/>
          <w:numId w:val="13"/>
        </w:numPr>
        <w:rPr>
          <w:rFonts w:ascii="순천향체" w:eastAsia="순천향체" w:hAnsi="순천향체"/>
          <w:sz w:val="22"/>
          <w:lang w:eastAsia="ko-KR"/>
        </w:rPr>
      </w:pPr>
      <w:r w:rsidRPr="00B51396">
        <w:rPr>
          <w:rFonts w:ascii="순천향체" w:eastAsia="순천향체" w:hAnsi="순천향체" w:hint="eastAsia"/>
          <w:sz w:val="22"/>
          <w:lang w:eastAsia="ko-KR"/>
        </w:rPr>
        <w:t xml:space="preserve">확인된 </w:t>
      </w:r>
      <w:r w:rsidRPr="00B51396">
        <w:rPr>
          <w:rFonts w:ascii="순천향체" w:eastAsia="순천향체" w:hAnsi="순천향체" w:cs="맑은 고딕" w:hint="eastAsia"/>
          <w:sz w:val="22"/>
          <w:lang w:eastAsia="ko-KR"/>
        </w:rPr>
        <w:t>번호이면 아두이노에 문 열림을 명령한다.</w:t>
      </w:r>
    </w:p>
    <w:p w14:paraId="722F9C34" w14:textId="7DA8569F" w:rsidR="00E067A6" w:rsidRPr="00B51396" w:rsidRDefault="00E067A6" w:rsidP="00061429">
      <w:pPr>
        <w:pStyle w:val="a9"/>
        <w:numPr>
          <w:ilvl w:val="6"/>
          <w:numId w:val="13"/>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 xml:space="preserve">아두이노의 </w:t>
      </w:r>
      <w:r w:rsidR="00587328" w:rsidRPr="00B51396">
        <w:rPr>
          <w:rFonts w:ascii="순천향체" w:eastAsia="순천향체" w:hAnsi="순천향체" w:cs="맑은 고딕" w:hint="eastAsia"/>
          <w:sz w:val="22"/>
          <w:lang w:eastAsia="ko-KR"/>
        </w:rPr>
        <w:t>솔레노이드 동작</w:t>
      </w:r>
      <w:r w:rsidRPr="00B51396">
        <w:rPr>
          <w:rFonts w:ascii="순천향체" w:eastAsia="순천향체" w:hAnsi="순천향체" w:cs="맑은 고딕" w:hint="eastAsia"/>
          <w:sz w:val="22"/>
          <w:lang w:eastAsia="ko-KR"/>
        </w:rPr>
        <w:t>하여 잠금을 해제한다.</w:t>
      </w:r>
    </w:p>
    <w:p w14:paraId="27885A53" w14:textId="34D2E58D" w:rsidR="00E067A6" w:rsidRPr="00B51396" w:rsidRDefault="00E067A6" w:rsidP="00061429">
      <w:pPr>
        <w:pStyle w:val="a9"/>
        <w:numPr>
          <w:ilvl w:val="6"/>
          <w:numId w:val="13"/>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서버에 잠금이 해제되었음을 전송한다.</w:t>
      </w:r>
    </w:p>
    <w:p w14:paraId="19BD350E" w14:textId="359BC8FB" w:rsidR="00587328" w:rsidRPr="00B51396" w:rsidRDefault="00552D7F" w:rsidP="00587328">
      <w:pPr>
        <w:pStyle w:val="a9"/>
        <w:ind w:left="1108"/>
        <w:rPr>
          <w:rFonts w:ascii="순천향체" w:eastAsia="순천향체" w:hAnsi="순천향체"/>
          <w:sz w:val="22"/>
          <w:lang w:eastAsia="ko-KR"/>
        </w:rPr>
      </w:pPr>
      <w:r>
        <w:rPr>
          <w:rFonts w:ascii="순천향체" w:eastAsia="순천향체" w:hAnsi="순천향체" w:cs="맑은 고딕"/>
          <w:sz w:val="22"/>
          <w:lang w:eastAsia="ko-KR"/>
        </w:rPr>
        <w:lastRenderedPageBreak/>
        <w:pict w14:anchorId="7D723F56">
          <v:shape id="_x0000_i1034" type="#_x0000_t75" style="width:356pt;height:153.35pt" filled="t" fillcolor="black">
            <v:imagedata r:id="rId17" o:title="3-2-2-1"/>
          </v:shape>
        </w:pict>
      </w:r>
      <w:ins w:id="144" w:author="user" w:date="2020-07-13T11:17:00Z">
        <w:r>
          <w:rPr>
            <w:rFonts w:ascii="순천향체" w:eastAsia="순천향체" w:hAnsi="순천향체" w:cs="맑은 고딕"/>
            <w:sz w:val="22"/>
            <w:lang w:eastAsia="ko-KR"/>
          </w:rPr>
          <w:t xml:space="preserve"> </w:t>
        </w:r>
      </w:ins>
    </w:p>
    <w:p w14:paraId="34FDD721" w14:textId="77777777" w:rsidR="00E067A6" w:rsidRPr="00B51396" w:rsidRDefault="00E067A6" w:rsidP="00587906">
      <w:pPr>
        <w:pStyle w:val="a9"/>
        <w:ind w:left="708"/>
        <w:rPr>
          <w:rFonts w:ascii="순천향체" w:eastAsia="순천향체" w:hAnsi="순천향체" w:cs="맑은 고딕"/>
          <w:sz w:val="22"/>
          <w:lang w:eastAsia="ko-KR"/>
        </w:rPr>
      </w:pPr>
      <w:r w:rsidRPr="00B51396">
        <w:rPr>
          <w:rFonts w:ascii="순천향체" w:eastAsia="순천향체" w:hAnsi="순천향체" w:cs="맑은 고딕" w:hint="eastAsia"/>
          <w:sz w:val="22"/>
          <w:lang w:eastAsia="ko-KR"/>
        </w:rPr>
        <w:t>[ 문 닫기 ]</w:t>
      </w:r>
    </w:p>
    <w:p w14:paraId="0932D094" w14:textId="7BFF2DEF" w:rsidR="00E067A6" w:rsidRPr="00B51396" w:rsidRDefault="00E067A6" w:rsidP="00061429">
      <w:pPr>
        <w:pStyle w:val="a9"/>
        <w:numPr>
          <w:ilvl w:val="0"/>
          <w:numId w:val="17"/>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냉장고 내부의 리드스위치가 냉장고 문의 자석과 닿고 일정시간이(</w:t>
      </w:r>
      <w:r w:rsidRPr="00B51396">
        <w:rPr>
          <w:rFonts w:ascii="순천향체" w:eastAsia="순천향체" w:hAnsi="순천향체" w:cs="맑은 고딕"/>
          <w:sz w:val="22"/>
          <w:lang w:eastAsia="ko-KR"/>
        </w:rPr>
        <w:t xml:space="preserve">ex. </w:t>
      </w:r>
      <w:r w:rsidRPr="00B51396">
        <w:rPr>
          <w:rFonts w:ascii="순천향체" w:eastAsia="순천향체" w:hAnsi="순천향체" w:cs="맑은 고딕" w:hint="eastAsia"/>
          <w:sz w:val="22"/>
          <w:lang w:eastAsia="ko-KR"/>
        </w:rPr>
        <w:t>3초) 지속되면 아두이노의</w:t>
      </w:r>
      <w:r w:rsidR="00587328" w:rsidRPr="00B51396">
        <w:rPr>
          <w:rFonts w:ascii="순천향체" w:eastAsia="순천향체" w:hAnsi="순천향체" w:cs="맑은 고딕" w:hint="eastAsia"/>
          <w:sz w:val="22"/>
          <w:lang w:eastAsia="ko-KR"/>
        </w:rPr>
        <w:t xml:space="preserve"> 솔레노이드 동작하여 </w:t>
      </w:r>
      <w:r w:rsidRPr="00B51396">
        <w:rPr>
          <w:rFonts w:ascii="순천향체" w:eastAsia="순천향체" w:hAnsi="순천향체" w:cs="맑은 고딕" w:hint="eastAsia"/>
          <w:sz w:val="22"/>
          <w:lang w:eastAsia="ko-KR"/>
        </w:rPr>
        <w:t>잠금을 설정한다.</w:t>
      </w:r>
    </w:p>
    <w:p w14:paraId="7D786B18" w14:textId="241BCB6A" w:rsidR="00E067A6" w:rsidRPr="00B51396" w:rsidRDefault="00E067A6" w:rsidP="00061429">
      <w:pPr>
        <w:pStyle w:val="a9"/>
        <w:numPr>
          <w:ilvl w:val="0"/>
          <w:numId w:val="17"/>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서버에 잠금 설정되었음을 전송한다.</w:t>
      </w:r>
    </w:p>
    <w:p w14:paraId="595755CE" w14:textId="3891D1F3" w:rsidR="007A2CEC" w:rsidRPr="00B51396" w:rsidRDefault="00552D7F" w:rsidP="007A2CEC">
      <w:pPr>
        <w:pStyle w:val="a9"/>
        <w:ind w:left="1022"/>
        <w:rPr>
          <w:rFonts w:ascii="순천향체" w:eastAsia="순천향체" w:hAnsi="순천향체"/>
          <w:sz w:val="22"/>
          <w:lang w:eastAsia="ko-KR"/>
        </w:rPr>
      </w:pPr>
      <w:r>
        <w:rPr>
          <w:rFonts w:ascii="순천향체" w:eastAsia="순천향체" w:hAnsi="순천향체" w:cs="맑은 고딕"/>
          <w:sz w:val="22"/>
          <w:lang w:eastAsia="ko-KR"/>
        </w:rPr>
        <w:pict w14:anchorId="52264007">
          <v:shape id="_x0000_i1035" type="#_x0000_t75" style="width:359.35pt;height:155.35pt" filled="t" fillcolor="black">
            <v:imagedata r:id="rId18" o:title="3-2-2-2"/>
          </v:shape>
        </w:pict>
      </w:r>
      <w:ins w:id="145" w:author="user" w:date="2020-07-13T11:17:00Z">
        <w:r>
          <w:rPr>
            <w:rFonts w:ascii="순천향체" w:eastAsia="순천향체" w:hAnsi="순천향체" w:cs="맑은 고딕"/>
            <w:sz w:val="22"/>
            <w:lang w:eastAsia="ko-KR"/>
          </w:rPr>
          <w:t xml:space="preserve"> </w:t>
        </w:r>
      </w:ins>
    </w:p>
    <w:p w14:paraId="0FB173CE" w14:textId="5ABA6EFA" w:rsidR="00E067A6" w:rsidRPr="00B51396" w:rsidRDefault="00B65DB6" w:rsidP="00B65DB6">
      <w:pPr>
        <w:pStyle w:val="3"/>
        <w:rPr>
          <w:rFonts w:ascii="순천향체" w:eastAsia="순천향체" w:hAnsi="순천향체" w:cs="맑은 고딕"/>
          <w:lang w:eastAsia="ko-KR"/>
        </w:rPr>
      </w:pPr>
      <w:bookmarkStart w:id="146" w:name="_Toc45328384"/>
      <w:r w:rsidRPr="00B51396">
        <w:rPr>
          <w:rFonts w:ascii="순천향체" w:eastAsia="순천향체" w:hAnsi="순천향체" w:cs="맑은 고딕" w:hint="eastAsia"/>
          <w:lang w:eastAsia="ko-KR"/>
        </w:rPr>
        <w:t>S-F</w:t>
      </w:r>
      <w:r w:rsidRPr="00B51396">
        <w:rPr>
          <w:rFonts w:ascii="순천향체" w:eastAsia="순천향체" w:hAnsi="순천향체" w:cs="맑은 고딕"/>
          <w:lang w:eastAsia="ko-KR"/>
        </w:rPr>
        <w:t xml:space="preserve">R-3: </w:t>
      </w:r>
      <w:r w:rsidRPr="00B51396">
        <w:rPr>
          <w:rFonts w:ascii="순천향체" w:eastAsia="순천향체" w:hAnsi="순천향체" w:hint="eastAsia"/>
          <w:lang w:eastAsia="ko-KR"/>
        </w:rPr>
        <w:t>사용자가 냉장고 이용 시 (즉, 문 열림 판단 시) 지속적인 무게 센서의 값 변화를 인식하여 모든 음식 통의 존재와 상태를 확인해야 한다.</w:t>
      </w:r>
      <w:bookmarkEnd w:id="146"/>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7C73B80E" w14:textId="77777777" w:rsidTr="005C01F9">
        <w:tc>
          <w:tcPr>
            <w:tcW w:w="815" w:type="dxa"/>
            <w:tcBorders>
              <w:top w:val="single" w:sz="4" w:space="0" w:color="auto"/>
              <w:left w:val="single" w:sz="4" w:space="0" w:color="auto"/>
              <w:bottom w:val="single" w:sz="4" w:space="0" w:color="auto"/>
              <w:right w:val="single" w:sz="4" w:space="0" w:color="auto"/>
            </w:tcBorders>
            <w:shd w:val="clear" w:color="auto" w:fill="auto"/>
          </w:tcPr>
          <w:p w14:paraId="25B45185" w14:textId="77777777" w:rsidR="00E067A6" w:rsidRPr="00B51396" w:rsidRDefault="00E067A6" w:rsidP="002F28AB">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3</w:t>
            </w:r>
          </w:p>
        </w:tc>
        <w:tc>
          <w:tcPr>
            <w:tcW w:w="8010" w:type="dxa"/>
            <w:tcBorders>
              <w:top w:val="single" w:sz="4" w:space="0" w:color="auto"/>
              <w:left w:val="single" w:sz="4" w:space="0" w:color="auto"/>
              <w:bottom w:val="single" w:sz="4" w:space="0" w:color="auto"/>
              <w:right w:val="single" w:sz="4" w:space="0" w:color="auto"/>
            </w:tcBorders>
          </w:tcPr>
          <w:p w14:paraId="11A83130" w14:textId="77777777" w:rsidR="00E067A6" w:rsidRPr="00B51396" w:rsidRDefault="00E067A6" w:rsidP="002F28AB">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사용자가 냉장고 이용 시(즉, 문 열림 판단 시) 지속적인 무게 센서의 값 변화를 인식하여 모든 음식 통의 존재와 상태를 확인해야 한다.</w:t>
            </w:r>
          </w:p>
        </w:tc>
      </w:tr>
    </w:tbl>
    <w:p w14:paraId="1928EAA3" w14:textId="3B10489F" w:rsidR="00E067A6" w:rsidRPr="00B51396" w:rsidRDefault="00380312" w:rsidP="00061429">
      <w:pPr>
        <w:pStyle w:val="a9"/>
        <w:numPr>
          <w:ilvl w:val="0"/>
          <w:numId w:val="19"/>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 xml:space="preserve">는 문 열림 판단 시 </w:t>
      </w:r>
      <w:r w:rsidRPr="00B51396">
        <w:rPr>
          <w:rFonts w:ascii="순천향체" w:eastAsia="순천향체" w:hAnsi="순천향체" w:hint="eastAsia"/>
          <w:sz w:val="22"/>
          <w:lang w:eastAsia="ko-KR"/>
        </w:rPr>
        <w:t>서버</w:t>
      </w:r>
      <w:r w:rsidR="00E067A6" w:rsidRPr="00B51396">
        <w:rPr>
          <w:rFonts w:ascii="순천향체" w:eastAsia="순천향체" w:hAnsi="순천향체" w:hint="eastAsia"/>
          <w:sz w:val="22"/>
          <w:lang w:eastAsia="ko-KR"/>
        </w:rPr>
        <w:t xml:space="preserve">에 </w:t>
      </w:r>
      <w:r w:rsidR="007B3385" w:rsidRPr="00B51396">
        <w:rPr>
          <w:rFonts w:ascii="순천향체" w:eastAsia="순천향체" w:hAnsi="순천향체" w:hint="eastAsia"/>
          <w:sz w:val="22"/>
          <w:lang w:eastAsia="ko-KR"/>
        </w:rPr>
        <w:t xml:space="preserve">냉장고 내 </w:t>
      </w:r>
      <w:r w:rsidR="00E067A6" w:rsidRPr="00B51396">
        <w:rPr>
          <w:rFonts w:ascii="순천향체" w:eastAsia="순천향체" w:hAnsi="순천향체" w:hint="eastAsia"/>
          <w:sz w:val="22"/>
          <w:lang w:eastAsia="ko-KR"/>
        </w:rPr>
        <w:t>음식 통의 총 무게에 대한 직전 무게 센서 값</w:t>
      </w:r>
      <w:r w:rsidR="007B3385" w:rsidRPr="00B51396">
        <w:rPr>
          <w:rFonts w:ascii="순천향체" w:eastAsia="순천향체" w:hAnsi="순천향체" w:hint="eastAsia"/>
          <w:sz w:val="22"/>
          <w:lang w:eastAsia="ko-KR"/>
        </w:rPr>
        <w:t>을 서버에서</w:t>
      </w:r>
      <w:r w:rsidR="00E067A6" w:rsidRPr="00B51396">
        <w:rPr>
          <w:rFonts w:ascii="순천향체" w:eastAsia="순천향체" w:hAnsi="순천향체" w:hint="eastAsia"/>
          <w:sz w:val="22"/>
          <w:lang w:eastAsia="ko-KR"/>
        </w:rPr>
        <w:t xml:space="preserve"> </w:t>
      </w:r>
      <w:r w:rsidR="007B3385" w:rsidRPr="00B51396">
        <w:rPr>
          <w:rFonts w:ascii="순천향체" w:eastAsia="순천향체" w:hAnsi="순천향체" w:hint="eastAsia"/>
          <w:sz w:val="22"/>
          <w:lang w:eastAsia="ko-KR"/>
        </w:rPr>
        <w:t>조회</w:t>
      </w:r>
      <w:r w:rsidR="00E067A6" w:rsidRPr="00B51396">
        <w:rPr>
          <w:rFonts w:ascii="순천향체" w:eastAsia="순천향체" w:hAnsi="순천향체" w:hint="eastAsia"/>
          <w:sz w:val="22"/>
          <w:lang w:eastAsia="ko-KR"/>
        </w:rPr>
        <w:t>한다.</w:t>
      </w:r>
    </w:p>
    <w:p w14:paraId="51BE35DF" w14:textId="68D3234A" w:rsidR="00E067A6" w:rsidRPr="00B51396" w:rsidRDefault="00380312" w:rsidP="00061429">
      <w:pPr>
        <w:pStyle w:val="a9"/>
        <w:numPr>
          <w:ilvl w:val="0"/>
          <w:numId w:val="19"/>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는</w:t>
      </w:r>
      <w:r w:rsidRPr="00B51396">
        <w:rPr>
          <w:rFonts w:ascii="순천향체" w:eastAsia="순천향체" w:hAnsi="순천향체" w:hint="eastAsia"/>
          <w:sz w:val="22"/>
          <w:lang w:eastAsia="ko-KR"/>
        </w:rPr>
        <w:t xml:space="preserve"> 서버</w:t>
      </w:r>
      <w:r w:rsidR="00E067A6" w:rsidRPr="00B51396">
        <w:rPr>
          <w:rFonts w:ascii="순천향체" w:eastAsia="순천향체" w:hAnsi="순천향체" w:hint="eastAsia"/>
          <w:sz w:val="22"/>
          <w:lang w:eastAsia="ko-KR"/>
        </w:rPr>
        <w:t>로부터 반환된 무게 센서 값을 저장한다.</w:t>
      </w:r>
    </w:p>
    <w:p w14:paraId="01335ADC" w14:textId="56D6CE1D" w:rsidR="00E067A6" w:rsidRPr="00B51396" w:rsidRDefault="00380312" w:rsidP="00061429">
      <w:pPr>
        <w:pStyle w:val="a9"/>
        <w:numPr>
          <w:ilvl w:val="0"/>
          <w:numId w:val="19"/>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 xml:space="preserve">는 지속적으로 현재 무게 센서 값을 </w:t>
      </w:r>
      <w:r w:rsidRPr="00B51396">
        <w:rPr>
          <w:rFonts w:ascii="순천향체" w:eastAsia="순천향체" w:hAnsi="순천향체" w:hint="eastAsia"/>
          <w:sz w:val="22"/>
          <w:lang w:eastAsia="ko-KR"/>
        </w:rPr>
        <w:t>체크한다</w:t>
      </w:r>
      <w:r w:rsidR="00E067A6" w:rsidRPr="00B51396">
        <w:rPr>
          <w:rFonts w:ascii="순천향체" w:eastAsia="순천향체" w:hAnsi="순천향체" w:hint="eastAsia"/>
          <w:sz w:val="22"/>
          <w:lang w:eastAsia="ko-KR"/>
        </w:rPr>
        <w:t>.</w:t>
      </w:r>
    </w:p>
    <w:p w14:paraId="2A3164F8" w14:textId="12BFC556" w:rsidR="00E067A6" w:rsidRPr="00B51396" w:rsidRDefault="00E067A6" w:rsidP="00061429">
      <w:pPr>
        <w:pStyle w:val="a9"/>
        <w:numPr>
          <w:ilvl w:val="0"/>
          <w:numId w:val="19"/>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 xml:space="preserve">서버는 RPI로부터 반환된 현재 무게 센서 값과 DB에서 반환된 최근 무게 센서 값을 비교하여 변화가 있는지 </w:t>
      </w:r>
      <w:r w:rsidR="007B3385" w:rsidRPr="00B51396">
        <w:rPr>
          <w:rFonts w:ascii="순천향체" w:eastAsia="순천향체" w:hAnsi="순천향체" w:hint="eastAsia"/>
          <w:sz w:val="22"/>
          <w:lang w:eastAsia="ko-KR"/>
        </w:rPr>
        <w:t>판단하여 등록/업데이트/제거/도난 처리한다.</w:t>
      </w:r>
    </w:p>
    <w:p w14:paraId="43FB36AA" w14:textId="133E9213" w:rsidR="00E067A6" w:rsidRPr="00B51396" w:rsidRDefault="00552D7F" w:rsidP="00633EDD">
      <w:pPr>
        <w:pStyle w:val="a9"/>
        <w:ind w:firstLine="720"/>
        <w:rPr>
          <w:rFonts w:ascii="순천향체" w:eastAsia="순천향체" w:hAnsi="순천향체"/>
          <w:sz w:val="22"/>
          <w:lang w:eastAsia="ko-KR"/>
        </w:rPr>
      </w:pPr>
      <w:r>
        <w:rPr>
          <w:rFonts w:ascii="순천향체" w:eastAsia="순천향체" w:hAnsi="순천향체"/>
          <w:noProof/>
          <w:lang w:eastAsia="ko-KR"/>
        </w:rPr>
        <w:lastRenderedPageBreak/>
        <w:pict w14:anchorId="6E074C14">
          <v:shape id="_x0000_i1036" type="#_x0000_t75" style="width:392.65pt;height:158.65pt" filled="t" fillcolor="black">
            <v:imagedata r:id="rId19" o:title="3-2-3"/>
          </v:shape>
        </w:pict>
      </w:r>
      <w:ins w:id="147" w:author="user" w:date="2020-07-13T11:17:00Z">
        <w:r>
          <w:rPr>
            <w:rFonts w:ascii="순천향체" w:eastAsia="순천향체" w:hAnsi="순천향체"/>
            <w:noProof/>
            <w:lang w:eastAsia="ko-KR"/>
          </w:rPr>
          <w:t xml:space="preserve"> </w:t>
        </w:r>
      </w:ins>
    </w:p>
    <w:p w14:paraId="35BF5169" w14:textId="77777777" w:rsidR="00E067A6" w:rsidRPr="00B51396" w:rsidRDefault="00E067A6" w:rsidP="00633EDD">
      <w:pPr>
        <w:pStyle w:val="3"/>
        <w:rPr>
          <w:rFonts w:ascii="순천향체" w:eastAsia="순천향체" w:hAnsi="순천향체" w:cs="맑은 고딕"/>
          <w:lang w:eastAsia="ko-KR"/>
        </w:rPr>
      </w:pPr>
      <w:bookmarkStart w:id="148" w:name="_Toc45328385"/>
      <w:r w:rsidRPr="00B51396">
        <w:rPr>
          <w:rFonts w:ascii="순천향체" w:eastAsia="순천향체" w:hAnsi="순천향체" w:cs="맑은 고딕" w:hint="eastAsia"/>
          <w:lang w:eastAsia="ko-KR"/>
        </w:rPr>
        <w:t>S-F</w:t>
      </w:r>
      <w:r w:rsidRPr="00B51396">
        <w:rPr>
          <w:rFonts w:ascii="순천향체" w:eastAsia="순천향체" w:hAnsi="순천향체" w:cs="맑은 고딕"/>
          <w:lang w:eastAsia="ko-KR"/>
        </w:rPr>
        <w:t xml:space="preserve">R-4: </w:t>
      </w:r>
      <w:r w:rsidRPr="00B51396">
        <w:rPr>
          <w:rFonts w:ascii="순천향체" w:eastAsia="순천향체" w:hAnsi="순천향체" w:cs="Arial" w:hint="eastAsia"/>
          <w:szCs w:val="20"/>
          <w:lang w:eastAsia="ko-KR"/>
        </w:rPr>
        <w:t>사용자가 냉장고 이용 시 (즉, 문 열림 판단 시) 무게 센서를 통해 총 음식 통의 무게 값 변화 시 RFID 태그 인식 필요하다는 LCD 알림을 한다.</w:t>
      </w:r>
      <w:bookmarkEnd w:id="148"/>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19288237" w14:textId="77777777" w:rsidTr="00633EDD">
        <w:tc>
          <w:tcPr>
            <w:tcW w:w="815" w:type="dxa"/>
            <w:tcBorders>
              <w:top w:val="single" w:sz="4" w:space="0" w:color="auto"/>
              <w:left w:val="single" w:sz="4" w:space="0" w:color="auto"/>
              <w:bottom w:val="single" w:sz="4" w:space="0" w:color="auto"/>
              <w:right w:val="single" w:sz="4" w:space="0" w:color="auto"/>
            </w:tcBorders>
            <w:shd w:val="clear" w:color="auto" w:fill="auto"/>
          </w:tcPr>
          <w:p w14:paraId="07A2FB1F" w14:textId="77777777" w:rsidR="00E067A6" w:rsidRPr="00B51396" w:rsidRDefault="00E067A6" w:rsidP="00633EDD">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4</w:t>
            </w:r>
          </w:p>
        </w:tc>
        <w:tc>
          <w:tcPr>
            <w:tcW w:w="8010" w:type="dxa"/>
            <w:tcBorders>
              <w:top w:val="single" w:sz="4" w:space="0" w:color="auto"/>
              <w:left w:val="single" w:sz="4" w:space="0" w:color="auto"/>
              <w:bottom w:val="single" w:sz="4" w:space="0" w:color="auto"/>
              <w:right w:val="single" w:sz="4" w:space="0" w:color="auto"/>
            </w:tcBorders>
          </w:tcPr>
          <w:p w14:paraId="12887CCD" w14:textId="77777777" w:rsidR="00E067A6" w:rsidRPr="00B51396" w:rsidRDefault="00E067A6" w:rsidP="00633ED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사용자가 냉장고 이용 시 (즉, 문 열림 판단 시) 무게 센서를 통해 총 음식 통의 무게 값 변화 시 RFID 태그 인식 필요하다는 LCD 알림을 한다.</w:t>
            </w:r>
          </w:p>
        </w:tc>
      </w:tr>
    </w:tbl>
    <w:p w14:paraId="4218453B" w14:textId="6890EB8C" w:rsidR="00E067A6" w:rsidRPr="00B51396" w:rsidRDefault="007B3385" w:rsidP="00061429">
      <w:pPr>
        <w:pStyle w:val="a9"/>
        <w:numPr>
          <w:ilvl w:val="0"/>
          <w:numId w:val="20"/>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는 무게 센서 값 비교 중 값이 변화했을 경우</w:t>
      </w:r>
      <w:r w:rsidRPr="00B51396">
        <w:rPr>
          <w:rFonts w:ascii="순천향체" w:eastAsia="순천향체" w:hAnsi="순천향체" w:hint="eastAsia"/>
          <w:sz w:val="22"/>
          <w:lang w:eastAsia="ko-KR"/>
        </w:rPr>
        <w:t>,</w:t>
      </w:r>
    </w:p>
    <w:p w14:paraId="33A44E5B" w14:textId="77777777" w:rsidR="007B3385" w:rsidRPr="00B51396" w:rsidRDefault="00E067A6" w:rsidP="00061429">
      <w:pPr>
        <w:pStyle w:val="a9"/>
        <w:numPr>
          <w:ilvl w:val="0"/>
          <w:numId w:val="20"/>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서버</w:t>
      </w:r>
      <w:r w:rsidR="007B3385" w:rsidRPr="00B51396">
        <w:rPr>
          <w:rFonts w:ascii="순천향체" w:eastAsia="순천향체" w:hAnsi="순천향체"/>
          <w:sz w:val="22"/>
          <w:lang w:eastAsia="ko-KR"/>
        </w:rPr>
        <w:t xml:space="preserve">에 </w:t>
      </w:r>
      <w:r w:rsidR="007B3385" w:rsidRPr="00B51396">
        <w:rPr>
          <w:rFonts w:ascii="순천향체" w:eastAsia="순천향체" w:hAnsi="순천향체" w:hint="eastAsia"/>
          <w:sz w:val="22"/>
          <w:lang w:eastAsia="ko-KR"/>
        </w:rPr>
        <w:t>RFID가 태그 되었는지 조회한다.</w:t>
      </w:r>
    </w:p>
    <w:p w14:paraId="3824CCB0" w14:textId="25F6DC61" w:rsidR="00E067A6" w:rsidRPr="00B51396" w:rsidRDefault="007B3385" w:rsidP="00061429">
      <w:pPr>
        <w:pStyle w:val="a9"/>
        <w:numPr>
          <w:ilvl w:val="0"/>
          <w:numId w:val="20"/>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RFID가 태그되지 않았으면,</w:t>
      </w:r>
    </w:p>
    <w:p w14:paraId="148BC6FD" w14:textId="77777777" w:rsidR="007B3385" w:rsidRPr="00B51396" w:rsidRDefault="00E067A6" w:rsidP="00061429">
      <w:pPr>
        <w:pStyle w:val="a9"/>
        <w:numPr>
          <w:ilvl w:val="0"/>
          <w:numId w:val="20"/>
        </w:numPr>
        <w:spacing w:before="60"/>
        <w:jc w:val="both"/>
        <w:rPr>
          <w:rFonts w:ascii="순천향체" w:eastAsia="순천향체" w:hAnsi="순천향체"/>
          <w:sz w:val="22"/>
          <w:lang w:eastAsia="ko-KR"/>
        </w:rPr>
      </w:pPr>
      <w:r w:rsidRPr="00B51396">
        <w:rPr>
          <w:rFonts w:ascii="순천향체" w:eastAsia="순천향체" w:hAnsi="순천향체" w:hint="eastAsia"/>
          <w:sz w:val="22"/>
          <w:lang w:eastAsia="ko-KR"/>
        </w:rPr>
        <w:t>아두이노는LCD</w:t>
      </w:r>
      <w:r w:rsidR="007B3385" w:rsidRPr="00B51396">
        <w:rPr>
          <w:rFonts w:ascii="순천향체" w:eastAsia="순천향체" w:hAnsi="순천향체" w:hint="eastAsia"/>
          <w:sz w:val="22"/>
          <w:lang w:eastAsia="ko-KR"/>
        </w:rPr>
        <w:t>에</w:t>
      </w:r>
      <w:r w:rsidRPr="00B51396">
        <w:rPr>
          <w:rFonts w:ascii="순천향체" w:eastAsia="순천향체" w:hAnsi="순천향체" w:hint="eastAsia"/>
          <w:sz w:val="22"/>
          <w:lang w:eastAsia="ko-KR"/>
        </w:rPr>
        <w:t xml:space="preserve"> RFID 태그 인식하라는 메시지를 출력한다.</w:t>
      </w:r>
    </w:p>
    <w:p w14:paraId="7490BF79" w14:textId="6E52D6F4" w:rsidR="00E067A6" w:rsidRPr="00B51396" w:rsidRDefault="007B3385" w:rsidP="007B3385">
      <w:pPr>
        <w:pStyle w:val="a9"/>
        <w:spacing w:before="60"/>
        <w:ind w:left="576"/>
        <w:jc w:val="both"/>
        <w:rPr>
          <w:rFonts w:ascii="순천향체" w:eastAsia="순천향체" w:hAnsi="순천향체"/>
          <w:sz w:val="22"/>
          <w:lang w:eastAsia="ko-KR"/>
        </w:rPr>
      </w:pPr>
      <w:r w:rsidRPr="00B51396">
        <w:rPr>
          <w:rFonts w:ascii="순천향체" w:eastAsia="순천향체" w:hAnsi="순천향체"/>
          <w:sz w:val="22"/>
          <w:lang w:eastAsia="ko-KR"/>
        </w:rPr>
        <w:t xml:space="preserve"> </w:t>
      </w:r>
      <w:r w:rsidR="00552D7F">
        <w:rPr>
          <w:rFonts w:ascii="순천향체" w:eastAsia="순천향체" w:hAnsi="순천향체"/>
          <w:sz w:val="22"/>
          <w:lang w:eastAsia="ko-KR"/>
        </w:rPr>
        <w:pict w14:anchorId="1460AE39">
          <v:shape id="_x0000_i1037" type="#_x0000_t75" style="width:402pt;height:168pt" filled="t" fillcolor="black">
            <v:imagedata r:id="rId20" o:title="3-2-4"/>
          </v:shape>
        </w:pict>
      </w:r>
      <w:ins w:id="149" w:author="user" w:date="2020-07-13T11:17:00Z">
        <w:r w:rsidR="00552D7F">
          <w:rPr>
            <w:rFonts w:ascii="순천향체" w:eastAsia="순천향체" w:hAnsi="순천향체"/>
            <w:sz w:val="22"/>
            <w:lang w:eastAsia="ko-KR"/>
          </w:rPr>
          <w:t xml:space="preserve"> </w:t>
        </w:r>
      </w:ins>
    </w:p>
    <w:p w14:paraId="48603EAA" w14:textId="6389880D" w:rsidR="007B3385" w:rsidRPr="00B51396" w:rsidRDefault="007B3385" w:rsidP="007B3385">
      <w:pPr>
        <w:pStyle w:val="a9"/>
        <w:ind w:left="1108"/>
        <w:rPr>
          <w:rFonts w:ascii="순천향체" w:eastAsia="순천향체" w:hAnsi="순천향체"/>
          <w:sz w:val="22"/>
          <w:lang w:eastAsia="ko-KR"/>
        </w:rPr>
      </w:pPr>
    </w:p>
    <w:p w14:paraId="01E44CE5" w14:textId="4FFCA16C" w:rsidR="00E067A6" w:rsidRPr="00B51396" w:rsidRDefault="00B65DB6" w:rsidP="00B65DB6">
      <w:pPr>
        <w:pStyle w:val="3"/>
        <w:rPr>
          <w:rFonts w:ascii="순천향체" w:eastAsia="순천향체" w:hAnsi="순천향체" w:cs="맑은 고딕"/>
          <w:lang w:eastAsia="ko-KR"/>
        </w:rPr>
      </w:pPr>
      <w:bookmarkStart w:id="150" w:name="_Toc45328386"/>
      <w:r w:rsidRPr="00B51396">
        <w:rPr>
          <w:rFonts w:ascii="순천향체" w:eastAsia="순천향체" w:hAnsi="순천향체" w:cs="맑은 고딕" w:hint="eastAsia"/>
          <w:lang w:eastAsia="ko-KR"/>
        </w:rPr>
        <w:t>S-F</w:t>
      </w:r>
      <w:r w:rsidR="008044D1" w:rsidRPr="00B51396">
        <w:rPr>
          <w:rFonts w:ascii="순천향체" w:eastAsia="순천향체" w:hAnsi="순천향체" w:cs="맑은 고딕"/>
          <w:lang w:eastAsia="ko-KR"/>
        </w:rPr>
        <w:t>R-</w:t>
      </w:r>
      <w:r w:rsidR="008044D1" w:rsidRPr="00B51396">
        <w:rPr>
          <w:rFonts w:ascii="순천향체" w:eastAsia="순천향체" w:hAnsi="순천향체" w:cs="맑은 고딕" w:hint="eastAsia"/>
          <w:lang w:eastAsia="ko-KR"/>
        </w:rPr>
        <w:t>5</w:t>
      </w:r>
      <w:r w:rsidRPr="00B51396">
        <w:rPr>
          <w:rFonts w:ascii="순천향체" w:eastAsia="순천향체" w:hAnsi="순천향체" w:cs="맑은 고딕"/>
          <w:lang w:eastAsia="ko-KR"/>
        </w:rPr>
        <w:t>:</w:t>
      </w:r>
      <w:r w:rsidRPr="00B51396">
        <w:rPr>
          <w:rFonts w:ascii="순천향체" w:eastAsia="순천향체" w:hAnsi="순천향체" w:hint="eastAsia"/>
          <w:sz w:val="20"/>
          <w:lang w:eastAsia="ko-KR"/>
        </w:rPr>
        <w:t xml:space="preserve"> </w:t>
      </w:r>
      <w:r w:rsidRPr="00B51396">
        <w:rPr>
          <w:rFonts w:ascii="순천향체" w:eastAsia="순천향체" w:hAnsi="순천향체" w:hint="eastAsia"/>
          <w:lang w:eastAsia="ko-KR"/>
        </w:rPr>
        <w:t>사용자가 음식 통의 소유자 권한이 있을 경우 RFID</w:t>
      </w:r>
      <w:r w:rsidRPr="00B51396">
        <w:rPr>
          <w:rFonts w:ascii="순천향체" w:eastAsia="순천향체" w:hAnsi="순천향체"/>
          <w:lang w:eastAsia="ko-KR"/>
        </w:rPr>
        <w:t xml:space="preserve"> </w:t>
      </w:r>
      <w:r w:rsidRPr="00B51396">
        <w:rPr>
          <w:rFonts w:ascii="순천향체" w:eastAsia="순천향체" w:hAnsi="순천향체" w:hint="eastAsia"/>
          <w:lang w:eastAsia="ko-KR"/>
        </w:rPr>
        <w:t>태그 등록/제거 한다.</w:t>
      </w:r>
      <w:bookmarkEnd w:id="150"/>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381F95FE" w14:textId="77777777" w:rsidTr="00633EDD">
        <w:tc>
          <w:tcPr>
            <w:tcW w:w="815" w:type="dxa"/>
            <w:tcBorders>
              <w:top w:val="single" w:sz="4" w:space="0" w:color="auto"/>
              <w:left w:val="single" w:sz="4" w:space="0" w:color="auto"/>
              <w:bottom w:val="single" w:sz="4" w:space="0" w:color="auto"/>
              <w:right w:val="single" w:sz="4" w:space="0" w:color="auto"/>
            </w:tcBorders>
            <w:shd w:val="clear" w:color="auto" w:fill="auto"/>
          </w:tcPr>
          <w:p w14:paraId="2E669102" w14:textId="35985C14" w:rsidR="00E067A6" w:rsidRPr="00B51396" w:rsidRDefault="00E067A6" w:rsidP="00633EDD">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008044D1" w:rsidRPr="00B51396">
              <w:rPr>
                <w:rFonts w:ascii="순천향체" w:eastAsia="순천향체" w:hAnsi="순천향체" w:cs="Arial" w:hint="eastAsia"/>
                <w:i/>
                <w:sz w:val="20"/>
                <w:szCs w:val="20"/>
                <w:lang w:eastAsia="ko-KR"/>
              </w:rPr>
              <w:t>5</w:t>
            </w:r>
          </w:p>
        </w:tc>
        <w:tc>
          <w:tcPr>
            <w:tcW w:w="8010" w:type="dxa"/>
            <w:tcBorders>
              <w:top w:val="single" w:sz="4" w:space="0" w:color="auto"/>
              <w:left w:val="single" w:sz="4" w:space="0" w:color="auto"/>
              <w:bottom w:val="single" w:sz="4" w:space="0" w:color="auto"/>
              <w:right w:val="single" w:sz="4" w:space="0" w:color="auto"/>
            </w:tcBorders>
          </w:tcPr>
          <w:p w14:paraId="2FD5CCD3" w14:textId="77777777" w:rsidR="00E067A6" w:rsidRPr="00B51396" w:rsidRDefault="00E067A6" w:rsidP="00633ED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사용자가 음식 통의 소유자 권한이 있을 경우 RFID</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태그 등록/제거 한다.</w:t>
            </w:r>
          </w:p>
        </w:tc>
      </w:tr>
    </w:tbl>
    <w:p w14:paraId="342856C1" w14:textId="1DC11EA5" w:rsidR="008044D1" w:rsidRPr="00B51396" w:rsidRDefault="008044D1" w:rsidP="00061429">
      <w:pPr>
        <w:pStyle w:val="a9"/>
        <w:numPr>
          <w:ilvl w:val="0"/>
          <w:numId w:val="21"/>
        </w:numPr>
        <w:rPr>
          <w:rFonts w:ascii="순천향체" w:eastAsia="순천향체" w:hAnsi="순천향체"/>
          <w:sz w:val="22"/>
          <w:lang w:eastAsia="ko-KR"/>
        </w:rPr>
      </w:pPr>
      <w:r w:rsidRPr="00B51396">
        <w:rPr>
          <w:rFonts w:ascii="순천향체" w:eastAsia="순천향체" w:hAnsi="순천향체" w:hint="eastAsia"/>
          <w:sz w:val="22"/>
          <w:lang w:eastAsia="ko-KR"/>
        </w:rPr>
        <w:t>문이 열린 상태일 때,</w:t>
      </w:r>
      <w:r w:rsidRPr="00B51396">
        <w:rPr>
          <w:rFonts w:ascii="순천향체" w:eastAsia="순천향체" w:hAnsi="순천향체"/>
          <w:sz w:val="22"/>
          <w:lang w:eastAsia="ko-KR"/>
        </w:rPr>
        <w:t xml:space="preserve"> RFID reader</w:t>
      </w:r>
      <w:r w:rsidRPr="00B51396">
        <w:rPr>
          <w:rFonts w:ascii="순천향체" w:eastAsia="순천향체" w:hAnsi="순천향체" w:hint="eastAsia"/>
          <w:sz w:val="22"/>
          <w:lang w:eastAsia="ko-KR"/>
        </w:rPr>
        <w:t>가 RFID</w:t>
      </w:r>
      <w:r w:rsidRPr="00B51396">
        <w:rPr>
          <w:rFonts w:ascii="순천향체" w:eastAsia="순천향체" w:hAnsi="순천향체"/>
          <w:sz w:val="22"/>
          <w:lang w:eastAsia="ko-KR"/>
        </w:rPr>
        <w:t xml:space="preserve"> </w:t>
      </w:r>
      <w:r w:rsidRPr="00B51396">
        <w:rPr>
          <w:rFonts w:ascii="순천향체" w:eastAsia="순천향체" w:hAnsi="순천향체" w:hint="eastAsia"/>
          <w:sz w:val="22"/>
          <w:lang w:eastAsia="ko-KR"/>
        </w:rPr>
        <w:t>태그가 근처에 있</w:t>
      </w:r>
      <w:r w:rsidRPr="00B51396">
        <w:rPr>
          <w:rFonts w:ascii="순천향체" w:eastAsia="순천향체" w:hAnsi="순천향체" w:cs="맑은 고딕" w:hint="eastAsia"/>
          <w:sz w:val="22"/>
          <w:lang w:eastAsia="ko-KR"/>
        </w:rPr>
        <w:t>는지 실시간으로 확인한다.</w:t>
      </w:r>
    </w:p>
    <w:p w14:paraId="4D565364" w14:textId="77777777" w:rsidR="008044D1" w:rsidRPr="00B51396" w:rsidRDefault="008044D1" w:rsidP="00061429">
      <w:pPr>
        <w:pStyle w:val="a9"/>
        <w:numPr>
          <w:ilvl w:val="0"/>
          <w:numId w:val="21"/>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R</w:t>
      </w:r>
      <w:r w:rsidRPr="00B51396">
        <w:rPr>
          <w:rFonts w:ascii="순천향체" w:eastAsia="순천향체" w:hAnsi="순천향체" w:cs="맑은 고딕"/>
          <w:sz w:val="22"/>
          <w:lang w:eastAsia="ko-KR"/>
        </w:rPr>
        <w:t xml:space="preserve">FID </w:t>
      </w:r>
      <w:r w:rsidRPr="00B51396">
        <w:rPr>
          <w:rFonts w:ascii="순천향체" w:eastAsia="순천향체" w:hAnsi="순천향체" w:cs="맑은 고딕" w:hint="eastAsia"/>
          <w:sz w:val="22"/>
          <w:lang w:eastAsia="ko-KR"/>
        </w:rPr>
        <w:t xml:space="preserve">태그가 인식되면 해당 </w:t>
      </w:r>
      <w:r w:rsidRPr="00B51396">
        <w:rPr>
          <w:rFonts w:ascii="순천향체" w:eastAsia="순천향체" w:hAnsi="순천향체" w:cs="맑은 고딕"/>
          <w:sz w:val="22"/>
          <w:lang w:eastAsia="ko-KR"/>
        </w:rPr>
        <w:t>RFID</w:t>
      </w:r>
      <w:r w:rsidRPr="00B51396">
        <w:rPr>
          <w:rFonts w:ascii="순천향체" w:eastAsia="순천향체" w:hAnsi="순천향체" w:cs="맑은 고딕" w:hint="eastAsia"/>
          <w:sz w:val="22"/>
          <w:lang w:eastAsia="ko-KR"/>
        </w:rPr>
        <w:t xml:space="preserve"> 태그의 </w:t>
      </w:r>
      <w:r w:rsidRPr="00B51396">
        <w:rPr>
          <w:rFonts w:ascii="순천향체" w:eastAsia="순천향체" w:hAnsi="순천향체" w:cs="맑은 고딕"/>
          <w:sz w:val="22"/>
          <w:lang w:eastAsia="ko-KR"/>
        </w:rPr>
        <w:t>key</w:t>
      </w:r>
      <w:r w:rsidRPr="00B51396">
        <w:rPr>
          <w:rFonts w:ascii="순천향체" w:eastAsia="순천향체" w:hAnsi="순천향체" w:cs="맑은 고딕" w:hint="eastAsia"/>
          <w:sz w:val="22"/>
          <w:lang w:eastAsia="ko-KR"/>
        </w:rPr>
        <w:t>값을 읽는다.</w:t>
      </w:r>
    </w:p>
    <w:p w14:paraId="14C15A04" w14:textId="71C73144" w:rsidR="008044D1" w:rsidRPr="00B51396" w:rsidRDefault="008044D1" w:rsidP="00061429">
      <w:pPr>
        <w:pStyle w:val="a9"/>
        <w:numPr>
          <w:ilvl w:val="0"/>
          <w:numId w:val="21"/>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 xml:space="preserve">읽은 값에서 필요한 값(식별 값)만 추출하여 블루투스를 통해 </w:t>
      </w:r>
      <w:r w:rsidRPr="00B51396">
        <w:rPr>
          <w:rFonts w:ascii="순천향체" w:eastAsia="순천향체" w:hAnsi="순천향체" w:cs="맑은 고딕"/>
          <w:sz w:val="22"/>
          <w:lang w:eastAsia="ko-KR"/>
        </w:rPr>
        <w:t>RPI</w:t>
      </w:r>
      <w:r w:rsidRPr="00B51396">
        <w:rPr>
          <w:rFonts w:ascii="순천향체" w:eastAsia="순천향체" w:hAnsi="순천향체" w:cs="맑은 고딕" w:hint="eastAsia"/>
          <w:sz w:val="22"/>
          <w:lang w:eastAsia="ko-KR"/>
        </w:rPr>
        <w:t xml:space="preserve"> 서버에 전달하여 등록된 값인지 확인한다.</w:t>
      </w:r>
    </w:p>
    <w:p w14:paraId="2EC9F4DC" w14:textId="088047DB" w:rsidR="00E067A6" w:rsidRPr="00B51396" w:rsidRDefault="00E067A6" w:rsidP="00061429">
      <w:pPr>
        <w:pStyle w:val="a9"/>
        <w:numPr>
          <w:ilvl w:val="1"/>
          <w:numId w:val="23"/>
        </w:numPr>
        <w:rPr>
          <w:rFonts w:ascii="순천향체" w:eastAsia="순천향체" w:hAnsi="순천향체"/>
          <w:sz w:val="22"/>
          <w:lang w:eastAsia="ko-KR"/>
        </w:rPr>
      </w:pPr>
      <w:r w:rsidRPr="00B51396">
        <w:rPr>
          <w:rFonts w:ascii="순천향체" w:eastAsia="순천향체" w:hAnsi="순천향체" w:hint="eastAsia"/>
          <w:sz w:val="22"/>
          <w:lang w:eastAsia="ko-KR"/>
        </w:rPr>
        <w:lastRenderedPageBreak/>
        <w:t xml:space="preserve">처음 전달된 </w:t>
      </w:r>
      <w:r w:rsidRPr="00B51396">
        <w:rPr>
          <w:rFonts w:ascii="순천향체" w:eastAsia="순천향체" w:hAnsi="순천향체"/>
          <w:sz w:val="22"/>
          <w:lang w:eastAsia="ko-KR"/>
        </w:rPr>
        <w:t>RFID</w:t>
      </w:r>
      <w:r w:rsidRPr="00B51396">
        <w:rPr>
          <w:rFonts w:ascii="순천향체" w:eastAsia="순천향체" w:hAnsi="순천향체" w:hint="eastAsia"/>
          <w:sz w:val="22"/>
          <w:lang w:eastAsia="ko-KR"/>
        </w:rPr>
        <w:t>일 시, 고유</w:t>
      </w:r>
      <w:r w:rsidRPr="00B51396">
        <w:rPr>
          <w:rFonts w:ascii="순천향체" w:eastAsia="순천향체" w:hAnsi="순천향체" w:cs="맑은 고딕" w:hint="eastAsia"/>
          <w:sz w:val="22"/>
          <w:lang w:eastAsia="ko-KR"/>
        </w:rPr>
        <w:t>번호와 함께 RFID</w:t>
      </w:r>
      <w:r w:rsidRPr="00B51396">
        <w:rPr>
          <w:rFonts w:ascii="순천향체" w:eastAsia="순천향체" w:hAnsi="순천향체" w:cs="맑은 고딕"/>
          <w:sz w:val="22"/>
          <w:lang w:eastAsia="ko-KR"/>
        </w:rPr>
        <w:t xml:space="preserve"> </w:t>
      </w:r>
      <w:r w:rsidRPr="00B51396">
        <w:rPr>
          <w:rFonts w:ascii="순천향체" w:eastAsia="순천향체" w:hAnsi="순천향체" w:cs="맑은 고딕" w:hint="eastAsia"/>
          <w:sz w:val="22"/>
          <w:lang w:eastAsia="ko-KR"/>
        </w:rPr>
        <w:t xml:space="preserve">태그를 </w:t>
      </w:r>
      <w:r w:rsidRPr="00B51396">
        <w:rPr>
          <w:rFonts w:ascii="순천향체" w:eastAsia="순천향체" w:hAnsi="순천향체" w:cs="맑은 고딕"/>
          <w:sz w:val="22"/>
          <w:lang w:eastAsia="ko-KR"/>
        </w:rPr>
        <w:t>DB</w:t>
      </w:r>
      <w:r w:rsidRPr="00B51396">
        <w:rPr>
          <w:rFonts w:ascii="순천향체" w:eastAsia="순천향체" w:hAnsi="순천향체" w:cs="맑은 고딕" w:hint="eastAsia"/>
          <w:sz w:val="22"/>
          <w:lang w:eastAsia="ko-KR"/>
        </w:rPr>
        <w:t xml:space="preserve">에 </w:t>
      </w:r>
      <w:r w:rsidRPr="00B51396">
        <w:rPr>
          <w:rFonts w:ascii="순천향체" w:eastAsia="순천향체" w:hAnsi="순천향체" w:cs="맑은 고딕"/>
          <w:sz w:val="22"/>
          <w:lang w:eastAsia="ko-KR"/>
        </w:rPr>
        <w:t>&lt;</w:t>
      </w:r>
      <w:r w:rsidRPr="00B51396">
        <w:rPr>
          <w:rFonts w:ascii="순천향체" w:eastAsia="순천향체" w:hAnsi="순천향체" w:cs="맑은 고딕" w:hint="eastAsia"/>
          <w:sz w:val="22"/>
          <w:lang w:eastAsia="ko-KR"/>
        </w:rPr>
        <w:t>등록&gt;으로 추가한다.</w:t>
      </w:r>
    </w:p>
    <w:p w14:paraId="5B722B6E" w14:textId="77777777" w:rsidR="008044D1" w:rsidRPr="00B51396" w:rsidRDefault="00E067A6" w:rsidP="00061429">
      <w:pPr>
        <w:pStyle w:val="a9"/>
        <w:numPr>
          <w:ilvl w:val="1"/>
          <w:numId w:val="23"/>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등록된 RFID</w:t>
      </w:r>
      <w:r w:rsidRPr="00B51396">
        <w:rPr>
          <w:rFonts w:ascii="순천향체" w:eastAsia="순천향체" w:hAnsi="순천향체" w:cs="맑은 고딕"/>
          <w:sz w:val="22"/>
          <w:lang w:eastAsia="ko-KR"/>
        </w:rPr>
        <w:t xml:space="preserve"> </w:t>
      </w:r>
      <w:r w:rsidRPr="00B51396">
        <w:rPr>
          <w:rFonts w:ascii="순천향체" w:eastAsia="순천향체" w:hAnsi="순천향체" w:cs="맑은 고딕" w:hint="eastAsia"/>
          <w:sz w:val="22"/>
          <w:lang w:eastAsia="ko-KR"/>
        </w:rPr>
        <w:t>태그임이 확인될 시,</w:t>
      </w:r>
      <w:r w:rsidRPr="00B51396">
        <w:rPr>
          <w:rFonts w:ascii="순천향체" w:eastAsia="순천향체" w:hAnsi="순천향체" w:cs="맑은 고딕"/>
          <w:sz w:val="22"/>
          <w:lang w:eastAsia="ko-KR"/>
        </w:rPr>
        <w:t xml:space="preserve"> </w:t>
      </w:r>
      <w:r w:rsidRPr="00B51396">
        <w:rPr>
          <w:rFonts w:ascii="순천향체" w:eastAsia="순천향체" w:hAnsi="순천향체" w:cs="맑은 고딕" w:hint="eastAsia"/>
          <w:sz w:val="22"/>
          <w:lang w:eastAsia="ko-KR"/>
        </w:rPr>
        <w:t>현 사용자가 입력한 고유번호와 소유자의 고유번호가 동일한지 확인한다.</w:t>
      </w:r>
    </w:p>
    <w:p w14:paraId="4A2C0EF2" w14:textId="247BA91D" w:rsidR="00E067A6" w:rsidRPr="00B51396" w:rsidRDefault="008044D1" w:rsidP="00061429">
      <w:pPr>
        <w:pStyle w:val="a9"/>
        <w:numPr>
          <w:ilvl w:val="1"/>
          <w:numId w:val="23"/>
        </w:numPr>
        <w:rPr>
          <w:rFonts w:ascii="순천향체" w:eastAsia="순천향체" w:hAnsi="순천향체"/>
          <w:sz w:val="22"/>
          <w:lang w:eastAsia="ko-KR"/>
        </w:rPr>
      </w:pPr>
      <w:r w:rsidRPr="00B51396">
        <w:rPr>
          <w:rFonts w:ascii="순천향체" w:eastAsia="순천향체" w:hAnsi="순천향체" w:cs="맑은 고딕" w:hint="eastAsia"/>
          <w:sz w:val="22"/>
          <w:lang w:eastAsia="ko-KR"/>
        </w:rPr>
        <w:t>등록된 RFID</w:t>
      </w:r>
      <w:r w:rsidRPr="00B51396">
        <w:rPr>
          <w:rFonts w:ascii="순천향체" w:eastAsia="순천향체" w:hAnsi="순천향체" w:cs="맑은 고딕"/>
          <w:sz w:val="22"/>
          <w:lang w:eastAsia="ko-KR"/>
        </w:rPr>
        <w:t xml:space="preserve"> </w:t>
      </w:r>
      <w:r w:rsidRPr="00B51396">
        <w:rPr>
          <w:rFonts w:ascii="순천향체" w:eastAsia="순천향체" w:hAnsi="순천향체" w:cs="맑은 고딕" w:hint="eastAsia"/>
          <w:sz w:val="22"/>
          <w:lang w:eastAsia="ko-KR"/>
        </w:rPr>
        <w:t xml:space="preserve">소유자와 현 사용자가 </w:t>
      </w:r>
      <w:r w:rsidR="00E067A6" w:rsidRPr="00B51396">
        <w:rPr>
          <w:rFonts w:ascii="순천향체" w:eastAsia="순천향체" w:hAnsi="순천향체" w:cs="맑은 고딕" w:hint="eastAsia"/>
          <w:sz w:val="22"/>
          <w:lang w:eastAsia="ko-KR"/>
        </w:rPr>
        <w:t>다를 시,</w:t>
      </w:r>
      <w:r w:rsidR="00E067A6" w:rsidRPr="00B51396">
        <w:rPr>
          <w:rFonts w:ascii="순천향체" w:eastAsia="순천향체" w:hAnsi="순천향체" w:cs="맑은 고딕"/>
          <w:sz w:val="22"/>
          <w:lang w:eastAsia="ko-KR"/>
        </w:rPr>
        <w:t xml:space="preserve"> </w:t>
      </w:r>
      <w:r w:rsidR="00E067A6" w:rsidRPr="00B51396">
        <w:rPr>
          <w:rFonts w:ascii="순천향체" w:eastAsia="순천향체" w:hAnsi="순천향체" w:cs="맑은 고딕" w:hint="eastAsia"/>
          <w:sz w:val="22"/>
          <w:lang w:eastAsia="ko-KR"/>
        </w:rPr>
        <w:t>도난 상황으로 인식한다.</w:t>
      </w:r>
    </w:p>
    <w:p w14:paraId="2F3E3E42" w14:textId="69C1C13D" w:rsidR="00E067A6" w:rsidRPr="00B51396" w:rsidRDefault="00552D7F" w:rsidP="008044D1">
      <w:pPr>
        <w:pStyle w:val="a9"/>
        <w:ind w:left="708"/>
        <w:rPr>
          <w:rFonts w:ascii="순천향체" w:eastAsia="순천향체" w:hAnsi="순천향체"/>
          <w:sz w:val="22"/>
          <w:lang w:eastAsia="ko-KR"/>
        </w:rPr>
      </w:pPr>
      <w:r>
        <w:rPr>
          <w:rFonts w:ascii="순천향체" w:eastAsia="순천향체" w:hAnsi="순천향체" w:cs="맑은 고딕"/>
          <w:sz w:val="22"/>
          <w:lang w:eastAsia="ko-KR"/>
        </w:rPr>
        <w:pict w14:anchorId="4C2C9B97">
          <v:shape id="_x0000_i1038" type="#_x0000_t75" style="width:421.35pt;height:138.65pt" filled="t" fillcolor="black">
            <v:imagedata r:id="rId21" o:title="3-2-5"/>
          </v:shape>
        </w:pict>
      </w:r>
      <w:ins w:id="151" w:author="user" w:date="2020-07-13T11:17:00Z">
        <w:r>
          <w:rPr>
            <w:rFonts w:ascii="순천향체" w:eastAsia="순천향체" w:hAnsi="순천향체" w:cs="맑은 고딕"/>
            <w:sz w:val="22"/>
            <w:lang w:eastAsia="ko-KR"/>
          </w:rPr>
          <w:t xml:space="preserve"> </w:t>
        </w:r>
      </w:ins>
    </w:p>
    <w:p w14:paraId="4D341F6B" w14:textId="333F5706" w:rsidR="00E067A6" w:rsidRPr="00B51396" w:rsidRDefault="00E067A6" w:rsidP="00633EDD">
      <w:pPr>
        <w:pStyle w:val="3"/>
        <w:rPr>
          <w:rFonts w:ascii="순천향체" w:eastAsia="순천향체" w:hAnsi="순천향체" w:cs="맑은 고딕"/>
          <w:lang w:eastAsia="ko-KR"/>
        </w:rPr>
      </w:pPr>
      <w:bookmarkStart w:id="152" w:name="_Toc45328387"/>
      <w:r w:rsidRPr="00B51396">
        <w:rPr>
          <w:rFonts w:ascii="순천향체" w:eastAsia="순천향체" w:hAnsi="순천향체" w:cs="맑은 고딕" w:hint="eastAsia"/>
          <w:lang w:eastAsia="ko-KR"/>
        </w:rPr>
        <w:t>S-F</w:t>
      </w:r>
      <w:r w:rsidR="008044D1" w:rsidRPr="00B51396">
        <w:rPr>
          <w:rFonts w:ascii="순천향체" w:eastAsia="순천향체" w:hAnsi="순천향체" w:cs="맑은 고딕"/>
          <w:lang w:eastAsia="ko-KR"/>
        </w:rPr>
        <w:t>R-</w:t>
      </w:r>
      <w:r w:rsidR="008044D1" w:rsidRPr="00B51396">
        <w:rPr>
          <w:rFonts w:ascii="순천향체" w:eastAsia="순천향체" w:hAnsi="순천향체" w:cs="맑은 고딕" w:hint="eastAsia"/>
          <w:lang w:eastAsia="ko-KR"/>
        </w:rPr>
        <w:t>6</w:t>
      </w:r>
      <w:r w:rsidRPr="00B51396">
        <w:rPr>
          <w:rFonts w:ascii="순천향체" w:eastAsia="순천향체" w:hAnsi="순천향체" w:cs="맑은 고딕"/>
          <w:lang w:eastAsia="ko-KR"/>
        </w:rPr>
        <w:t>:</w:t>
      </w:r>
      <w:r w:rsidRPr="00B51396">
        <w:rPr>
          <w:rFonts w:ascii="순천향체" w:eastAsia="순천향체" w:hAnsi="순천향체" w:cs="Arial" w:hint="eastAsia"/>
          <w:sz w:val="20"/>
          <w:szCs w:val="20"/>
          <w:lang w:eastAsia="ko-KR"/>
        </w:rPr>
        <w:t xml:space="preserve"> </w:t>
      </w:r>
      <w:r w:rsidRPr="00B51396">
        <w:rPr>
          <w:rFonts w:ascii="순천향체" w:eastAsia="순천향체" w:hAnsi="순천향체" w:cs="Arial" w:hint="eastAsia"/>
          <w:szCs w:val="20"/>
          <w:lang w:eastAsia="ko-KR"/>
        </w:rPr>
        <w:t xml:space="preserve">음식 통 도난 판단 시 LCD경고 표시, </w:t>
      </w:r>
      <w:r w:rsidR="00B65DB6" w:rsidRPr="00B51396">
        <w:rPr>
          <w:rFonts w:ascii="순천향체" w:eastAsia="순천향체" w:hAnsi="순천향체" w:cs="Arial" w:hint="eastAsia"/>
          <w:szCs w:val="20"/>
          <w:lang w:eastAsia="ko-KR"/>
        </w:rPr>
        <w:t xml:space="preserve">사진 </w:t>
      </w:r>
      <w:r w:rsidRPr="00B51396">
        <w:rPr>
          <w:rFonts w:ascii="순천향체" w:eastAsia="순천향체" w:hAnsi="순천향체" w:cs="Arial" w:hint="eastAsia"/>
          <w:szCs w:val="20"/>
          <w:lang w:eastAsia="ko-KR"/>
        </w:rPr>
        <w:t xml:space="preserve">촬영하여 관리자의 </w:t>
      </w:r>
      <w:r w:rsidR="008044D1" w:rsidRPr="00B51396">
        <w:rPr>
          <w:rFonts w:ascii="순천향체" w:eastAsia="순천향체" w:hAnsi="순천향체" w:cs="Arial" w:hint="eastAsia"/>
          <w:szCs w:val="20"/>
          <w:lang w:eastAsia="ko-KR"/>
        </w:rPr>
        <w:t>웹</w:t>
      </w:r>
      <w:r w:rsidR="00C838D6" w:rsidRPr="00B51396">
        <w:rPr>
          <w:rFonts w:ascii="순천향체" w:eastAsia="순천향체" w:hAnsi="순천향체" w:cs="Arial" w:hint="eastAsia"/>
          <w:szCs w:val="20"/>
          <w:lang w:eastAsia="ko-KR"/>
        </w:rPr>
        <w:t>페이지</w:t>
      </w:r>
      <w:r w:rsidR="008044D1" w:rsidRPr="00B51396">
        <w:rPr>
          <w:rFonts w:ascii="순천향체" w:eastAsia="순천향체" w:hAnsi="순천향체" w:cs="Arial" w:hint="eastAsia"/>
          <w:szCs w:val="20"/>
          <w:lang w:eastAsia="ko-KR"/>
        </w:rPr>
        <w:t xml:space="preserve">와 도난 한 사용자의 어플리케이션에 전송 및 </w:t>
      </w:r>
      <w:r w:rsidRPr="00B51396">
        <w:rPr>
          <w:rFonts w:ascii="순천향체" w:eastAsia="순천향체" w:hAnsi="순천향체" w:cs="Arial" w:hint="eastAsia"/>
          <w:szCs w:val="20"/>
          <w:lang w:eastAsia="ko-KR"/>
        </w:rPr>
        <w:t>경고한다.</w:t>
      </w:r>
      <w:bookmarkEnd w:id="152"/>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506940F5" w14:textId="77777777" w:rsidTr="00633EDD">
        <w:tc>
          <w:tcPr>
            <w:tcW w:w="815" w:type="dxa"/>
            <w:tcBorders>
              <w:top w:val="single" w:sz="4" w:space="0" w:color="auto"/>
              <w:left w:val="single" w:sz="4" w:space="0" w:color="auto"/>
              <w:bottom w:val="single" w:sz="4" w:space="0" w:color="auto"/>
              <w:right w:val="single" w:sz="4" w:space="0" w:color="auto"/>
            </w:tcBorders>
            <w:shd w:val="clear" w:color="auto" w:fill="auto"/>
          </w:tcPr>
          <w:p w14:paraId="63A62436" w14:textId="05F604CA" w:rsidR="00E067A6" w:rsidRPr="00B51396" w:rsidRDefault="00E067A6" w:rsidP="00633EDD">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00F43150" w:rsidRPr="00B51396">
              <w:rPr>
                <w:rFonts w:ascii="순천향체" w:eastAsia="순천향체" w:hAnsi="순천향체" w:cs="Arial" w:hint="eastAsia"/>
                <w:i/>
                <w:sz w:val="20"/>
                <w:szCs w:val="20"/>
                <w:lang w:eastAsia="ko-KR"/>
              </w:rPr>
              <w:t>6</w:t>
            </w:r>
          </w:p>
        </w:tc>
        <w:tc>
          <w:tcPr>
            <w:tcW w:w="8010" w:type="dxa"/>
            <w:tcBorders>
              <w:top w:val="single" w:sz="4" w:space="0" w:color="auto"/>
              <w:left w:val="single" w:sz="4" w:space="0" w:color="auto"/>
              <w:bottom w:val="single" w:sz="4" w:space="0" w:color="auto"/>
              <w:right w:val="single" w:sz="4" w:space="0" w:color="auto"/>
            </w:tcBorders>
          </w:tcPr>
          <w:p w14:paraId="77C80B5F" w14:textId="76D6561C" w:rsidR="00E067A6" w:rsidRPr="00B51396" w:rsidRDefault="00A251C2" w:rsidP="00F4315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음식 통 도난 판단 시 LCD경고 표시, 사진 촬영하여 관리자의 웹페이지와 도난 한 사용자의 어플리케이션에 전송 및 경고한다.</w:t>
            </w:r>
          </w:p>
        </w:tc>
      </w:tr>
    </w:tbl>
    <w:p w14:paraId="70EDE42C" w14:textId="10F70537" w:rsidR="00E067A6" w:rsidRPr="00B51396" w:rsidRDefault="00F43150" w:rsidP="00061429">
      <w:pPr>
        <w:pStyle w:val="a9"/>
        <w:numPr>
          <w:ilvl w:val="1"/>
          <w:numId w:val="24"/>
        </w:numPr>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 xml:space="preserve">는 </w:t>
      </w:r>
      <w:r w:rsidRPr="00B51396">
        <w:rPr>
          <w:rFonts w:ascii="순천향체" w:eastAsia="순천향체" w:hAnsi="순천향체" w:hint="eastAsia"/>
          <w:sz w:val="22"/>
          <w:lang w:eastAsia="ko-KR"/>
        </w:rPr>
        <w:t>무게</w:t>
      </w:r>
      <w:r w:rsidR="00583658" w:rsidRPr="00B51396">
        <w:rPr>
          <w:rFonts w:ascii="순천향체" w:eastAsia="순천향체" w:hAnsi="순천향체" w:hint="eastAsia"/>
          <w:sz w:val="22"/>
          <w:lang w:eastAsia="ko-KR"/>
        </w:rPr>
        <w:t xml:space="preserve"> </w:t>
      </w:r>
      <w:r w:rsidRPr="00B51396">
        <w:rPr>
          <w:rFonts w:ascii="순천향체" w:eastAsia="순천향체" w:hAnsi="순천향체" w:hint="eastAsia"/>
          <w:sz w:val="22"/>
          <w:lang w:eastAsia="ko-KR"/>
        </w:rPr>
        <w:t xml:space="preserve">값의 감소가 있음에도 </w:t>
      </w:r>
      <w:r w:rsidR="00E067A6" w:rsidRPr="00B51396">
        <w:rPr>
          <w:rFonts w:ascii="순천향체" w:eastAsia="순천향체" w:hAnsi="순천향체" w:hint="eastAsia"/>
          <w:sz w:val="22"/>
          <w:lang w:eastAsia="ko-KR"/>
        </w:rPr>
        <w:t>RFID 인식 없이 문이 닫힐 경우 도난이라 판단한다.</w:t>
      </w:r>
    </w:p>
    <w:p w14:paraId="4F79B741" w14:textId="3D97F20C" w:rsidR="00F43150" w:rsidRPr="00B51396" w:rsidRDefault="00F43150" w:rsidP="00061429">
      <w:pPr>
        <w:pStyle w:val="a9"/>
        <w:numPr>
          <w:ilvl w:val="1"/>
          <w:numId w:val="24"/>
        </w:numPr>
        <w:rPr>
          <w:rFonts w:ascii="순천향체" w:eastAsia="순천향체" w:hAnsi="순천향체"/>
          <w:sz w:val="22"/>
          <w:lang w:eastAsia="ko-KR"/>
        </w:rPr>
      </w:pPr>
      <w:r w:rsidRPr="00B51396">
        <w:rPr>
          <w:rFonts w:ascii="순천향체" w:eastAsia="순천향체" w:hAnsi="순천향체" w:hint="eastAsia"/>
          <w:sz w:val="22"/>
          <w:lang w:eastAsia="ko-KR"/>
        </w:rPr>
        <w:t>RPI는 태깅한 음식통의 무게보다 큰 폭의 감소하여 문이 닫힐 경우 도난이라 판단한다.</w:t>
      </w:r>
    </w:p>
    <w:p w14:paraId="092D83C4" w14:textId="5F546499" w:rsidR="00F43150" w:rsidRPr="00B51396" w:rsidRDefault="00F43150" w:rsidP="00061429">
      <w:pPr>
        <w:pStyle w:val="a9"/>
        <w:numPr>
          <w:ilvl w:val="1"/>
          <w:numId w:val="24"/>
        </w:numPr>
        <w:rPr>
          <w:rFonts w:ascii="순천향체" w:eastAsia="순천향체" w:hAnsi="순천향체"/>
          <w:sz w:val="22"/>
          <w:lang w:eastAsia="ko-KR"/>
        </w:rPr>
      </w:pPr>
      <w:r w:rsidRPr="00B51396">
        <w:rPr>
          <w:rFonts w:ascii="순천향체" w:eastAsia="순천향체" w:hAnsi="순천향체" w:hint="eastAsia"/>
          <w:sz w:val="22"/>
          <w:lang w:eastAsia="ko-KR"/>
        </w:rPr>
        <w:t>RPI는 문을 연지 일정시간이 지난 후에도 문이 닫히지 않을 경우 도난이라 판단한다.</w:t>
      </w:r>
    </w:p>
    <w:p w14:paraId="71575EC6" w14:textId="14DA3E7A" w:rsidR="00E067A6" w:rsidRPr="00B51396" w:rsidRDefault="00F43150" w:rsidP="00061429">
      <w:pPr>
        <w:pStyle w:val="a9"/>
        <w:numPr>
          <w:ilvl w:val="0"/>
          <w:numId w:val="25"/>
        </w:numPr>
        <w:rPr>
          <w:rFonts w:ascii="순천향체" w:eastAsia="순천향체" w:hAnsi="순천향체"/>
          <w:sz w:val="22"/>
          <w:lang w:eastAsia="ko-KR"/>
        </w:rPr>
      </w:pPr>
      <w:r w:rsidRPr="00B51396">
        <w:rPr>
          <w:rFonts w:ascii="순천향체" w:eastAsia="순천향체" w:hAnsi="순천향체" w:hint="eastAsia"/>
          <w:sz w:val="22"/>
          <w:lang w:eastAsia="ko-KR"/>
        </w:rPr>
        <w:t>RPI</w:t>
      </w:r>
      <w:r w:rsidR="00E067A6" w:rsidRPr="00B51396">
        <w:rPr>
          <w:rFonts w:ascii="순천향체" w:eastAsia="순천향체" w:hAnsi="순천향체" w:hint="eastAsia"/>
          <w:sz w:val="22"/>
          <w:lang w:eastAsia="ko-KR"/>
        </w:rPr>
        <w:t xml:space="preserve">는 도난 알림을 </w:t>
      </w:r>
      <w:r w:rsidRPr="00B51396">
        <w:rPr>
          <w:rFonts w:ascii="순천향체" w:eastAsia="순천향체" w:hAnsi="순천향체" w:hint="eastAsia"/>
          <w:sz w:val="22"/>
          <w:lang w:eastAsia="ko-KR"/>
        </w:rPr>
        <w:t>서버와 아두이노</w:t>
      </w:r>
      <w:r w:rsidR="00E067A6" w:rsidRPr="00B51396">
        <w:rPr>
          <w:rFonts w:ascii="순천향체" w:eastAsia="순천향체" w:hAnsi="순천향체" w:hint="eastAsia"/>
          <w:sz w:val="22"/>
          <w:lang w:eastAsia="ko-KR"/>
        </w:rPr>
        <w:t>로 전송한다.</w:t>
      </w:r>
    </w:p>
    <w:p w14:paraId="6AEBE435" w14:textId="74293311" w:rsidR="00E067A6" w:rsidRPr="00B51396" w:rsidRDefault="00E067A6" w:rsidP="00061429">
      <w:pPr>
        <w:pStyle w:val="a9"/>
        <w:numPr>
          <w:ilvl w:val="0"/>
          <w:numId w:val="25"/>
        </w:numPr>
        <w:rPr>
          <w:rFonts w:ascii="순천향체" w:eastAsia="순천향체" w:hAnsi="순천향체"/>
          <w:sz w:val="22"/>
          <w:lang w:eastAsia="ko-KR"/>
        </w:rPr>
      </w:pPr>
      <w:r w:rsidRPr="00B51396">
        <w:rPr>
          <w:rFonts w:ascii="순천향체" w:eastAsia="순천향체" w:hAnsi="순천향체" w:hint="eastAsia"/>
          <w:sz w:val="22"/>
          <w:lang w:eastAsia="ko-KR"/>
        </w:rPr>
        <w:t xml:space="preserve">도난 알림을 받은 </w:t>
      </w:r>
      <w:r w:rsidR="00F43150" w:rsidRPr="00B51396">
        <w:rPr>
          <w:rFonts w:ascii="순천향체" w:eastAsia="순천향체" w:hAnsi="순천향체" w:hint="eastAsia"/>
          <w:sz w:val="22"/>
          <w:lang w:eastAsia="ko-KR"/>
        </w:rPr>
        <w:t xml:space="preserve">아두이노는 </w:t>
      </w:r>
      <w:r w:rsidRPr="00B51396">
        <w:rPr>
          <w:rFonts w:ascii="순천향체" w:eastAsia="순천향체" w:hAnsi="순천향체" w:hint="eastAsia"/>
          <w:sz w:val="22"/>
          <w:lang w:eastAsia="ko-KR"/>
        </w:rPr>
        <w:t>LCD 경고 메시지</w:t>
      </w:r>
      <w:r w:rsidR="00F43150" w:rsidRPr="00B51396">
        <w:rPr>
          <w:rFonts w:ascii="순천향체" w:eastAsia="순천향체" w:hAnsi="순천향체" w:hint="eastAsia"/>
          <w:sz w:val="22"/>
          <w:lang w:eastAsia="ko-KR"/>
        </w:rPr>
        <w:t>를 출력</w:t>
      </w:r>
      <w:r w:rsidRPr="00B51396">
        <w:rPr>
          <w:rFonts w:ascii="순천향체" w:eastAsia="순천향체" w:hAnsi="순천향체" w:hint="eastAsia"/>
          <w:sz w:val="22"/>
          <w:lang w:eastAsia="ko-KR"/>
        </w:rPr>
        <w:t>한다.</w:t>
      </w:r>
    </w:p>
    <w:p w14:paraId="769EA41C" w14:textId="31E5B381" w:rsidR="00E067A6" w:rsidRPr="00B51396" w:rsidRDefault="00E067A6" w:rsidP="00061429">
      <w:pPr>
        <w:pStyle w:val="a9"/>
        <w:numPr>
          <w:ilvl w:val="0"/>
          <w:numId w:val="25"/>
        </w:numPr>
        <w:rPr>
          <w:rFonts w:ascii="순천향체" w:eastAsia="순천향체" w:hAnsi="순천향체"/>
          <w:sz w:val="22"/>
          <w:lang w:eastAsia="ko-KR"/>
        </w:rPr>
      </w:pPr>
      <w:r w:rsidRPr="00B51396">
        <w:rPr>
          <w:rFonts w:ascii="순천향체" w:eastAsia="순천향체" w:hAnsi="순천향체" w:hint="eastAsia"/>
          <w:sz w:val="22"/>
          <w:lang w:eastAsia="ko-KR"/>
        </w:rPr>
        <w:t xml:space="preserve">RPI는 카메라로 도난 상황을 </w:t>
      </w:r>
      <w:r w:rsidR="00F43150" w:rsidRPr="00B51396">
        <w:rPr>
          <w:rFonts w:ascii="순천향체" w:eastAsia="순천향체" w:hAnsi="순천향체" w:hint="eastAsia"/>
          <w:sz w:val="22"/>
          <w:lang w:eastAsia="ko-KR"/>
        </w:rPr>
        <w:t>촬영하여 저장한</w:t>
      </w:r>
      <w:r w:rsidRPr="00B51396">
        <w:rPr>
          <w:rFonts w:ascii="순천향체" w:eastAsia="순천향체" w:hAnsi="순천향체" w:hint="eastAsia"/>
          <w:sz w:val="22"/>
          <w:lang w:eastAsia="ko-KR"/>
        </w:rPr>
        <w:t>다.</w:t>
      </w:r>
    </w:p>
    <w:p w14:paraId="3F0AC4E0" w14:textId="66540883" w:rsidR="00E067A6" w:rsidRPr="00B51396" w:rsidRDefault="00E067A6" w:rsidP="00061429">
      <w:pPr>
        <w:pStyle w:val="a9"/>
        <w:numPr>
          <w:ilvl w:val="0"/>
          <w:numId w:val="25"/>
        </w:numPr>
        <w:rPr>
          <w:rFonts w:ascii="순천향체" w:eastAsia="순천향체" w:hAnsi="순천향체"/>
          <w:sz w:val="22"/>
          <w:lang w:eastAsia="ko-KR"/>
        </w:rPr>
      </w:pPr>
      <w:r w:rsidRPr="00B51396">
        <w:rPr>
          <w:rFonts w:ascii="순천향체" w:eastAsia="순천향체" w:hAnsi="순천향체" w:hint="eastAsia"/>
          <w:sz w:val="22"/>
          <w:lang w:eastAsia="ko-KR"/>
        </w:rPr>
        <w:t>촬영 완료 후 RPI는 사진을 서버로 전송한다.</w:t>
      </w:r>
    </w:p>
    <w:p w14:paraId="40D769F3" w14:textId="54C17C16" w:rsidR="00B94C19" w:rsidRPr="00B51396" w:rsidRDefault="00B94C19" w:rsidP="00061429">
      <w:pPr>
        <w:pStyle w:val="a9"/>
        <w:numPr>
          <w:ilvl w:val="0"/>
          <w:numId w:val="25"/>
        </w:numPr>
        <w:rPr>
          <w:rFonts w:ascii="순천향체" w:eastAsia="순천향체" w:hAnsi="순천향체"/>
          <w:sz w:val="22"/>
          <w:lang w:eastAsia="ko-KR"/>
        </w:rPr>
      </w:pPr>
      <w:r w:rsidRPr="00B51396">
        <w:rPr>
          <w:rFonts w:ascii="순천향체" w:eastAsia="순천향체" w:hAnsi="순천향체" w:hint="eastAsia"/>
          <w:sz w:val="22"/>
          <w:lang w:eastAsia="ko-KR"/>
        </w:rPr>
        <w:t>관리자 메일로 도난 의심 상황을 전달한다.</w:t>
      </w:r>
    </w:p>
    <w:p w14:paraId="359681DF" w14:textId="77777777" w:rsidR="00B94C19" w:rsidRPr="00B51396" w:rsidRDefault="00B94C19" w:rsidP="00061429">
      <w:pPr>
        <w:pStyle w:val="a9"/>
        <w:numPr>
          <w:ilvl w:val="0"/>
          <w:numId w:val="25"/>
        </w:numPr>
        <w:rPr>
          <w:rFonts w:ascii="순천향체" w:eastAsia="순천향체" w:hAnsi="순천향체"/>
          <w:lang w:eastAsia="ko-KR"/>
        </w:rPr>
      </w:pPr>
      <w:r w:rsidRPr="00B51396">
        <w:rPr>
          <w:rFonts w:ascii="순천향체" w:eastAsia="순천향체" w:hAnsi="순천향체" w:hint="eastAsia"/>
          <w:sz w:val="22"/>
          <w:lang w:eastAsia="ko-KR"/>
        </w:rPr>
        <w:t>관리자 웹페이지와 사용자 어플리케이션 사용 시 사진을 조회한다.</w:t>
      </w:r>
    </w:p>
    <w:p w14:paraId="3E1CA8FD" w14:textId="680396B9" w:rsidR="00B94C19" w:rsidRPr="00B51396" w:rsidRDefault="00552D7F" w:rsidP="000B6603">
      <w:pPr>
        <w:pStyle w:val="a9"/>
        <w:jc w:val="center"/>
        <w:rPr>
          <w:rFonts w:ascii="순천향체" w:eastAsia="순천향체" w:hAnsi="순천향체"/>
          <w:lang w:eastAsia="ko-KR"/>
        </w:rPr>
      </w:pPr>
      <w:r>
        <w:rPr>
          <w:rFonts w:ascii="순천향체" w:eastAsia="순천향체" w:hAnsi="순천향체"/>
          <w:sz w:val="22"/>
          <w:lang w:eastAsia="ko-KR"/>
        </w:rPr>
        <w:lastRenderedPageBreak/>
        <w:pict w14:anchorId="1F622313">
          <v:shape id="_x0000_i1039" type="#_x0000_t75" style="width:434.65pt;height:233.35pt" filled="t" fillcolor="black">
            <v:imagedata r:id="rId22" o:title="3-2-6"/>
          </v:shape>
        </w:pict>
      </w:r>
      <w:ins w:id="153" w:author="user" w:date="2020-07-13T11:17:00Z">
        <w:r>
          <w:rPr>
            <w:rFonts w:ascii="순천향체" w:eastAsia="순천향체" w:hAnsi="순천향체"/>
            <w:sz w:val="22"/>
            <w:lang w:eastAsia="ko-KR"/>
          </w:rPr>
          <w:t xml:space="preserve"> </w:t>
        </w:r>
      </w:ins>
    </w:p>
    <w:p w14:paraId="5A7DF8D6" w14:textId="55A339ED" w:rsidR="00E067A6" w:rsidRPr="00B51396" w:rsidRDefault="00E067A6" w:rsidP="00633EDD">
      <w:pPr>
        <w:pStyle w:val="3"/>
        <w:rPr>
          <w:rFonts w:ascii="순천향체" w:eastAsia="순천향체" w:hAnsi="순천향체" w:cs="맑은 고딕"/>
          <w:lang w:eastAsia="ko-KR"/>
        </w:rPr>
      </w:pPr>
      <w:bookmarkStart w:id="154" w:name="_Toc45328388"/>
      <w:r w:rsidRPr="00B51396">
        <w:rPr>
          <w:rFonts w:ascii="순천향체" w:eastAsia="순천향체" w:hAnsi="순천향체" w:cs="맑은 고딕" w:hint="eastAsia"/>
          <w:lang w:eastAsia="ko-KR"/>
        </w:rPr>
        <w:t>S-F</w:t>
      </w:r>
      <w:r w:rsidR="00761284" w:rsidRPr="00B51396">
        <w:rPr>
          <w:rFonts w:ascii="순천향체" w:eastAsia="순천향체" w:hAnsi="순천향체" w:cs="맑은 고딕"/>
          <w:lang w:eastAsia="ko-KR"/>
        </w:rPr>
        <w:t>R-</w:t>
      </w:r>
      <w:r w:rsidR="00761284" w:rsidRPr="00B51396">
        <w:rPr>
          <w:rFonts w:ascii="순천향체" w:eastAsia="순천향체" w:hAnsi="순천향체" w:cs="맑은 고딕" w:hint="eastAsia"/>
          <w:lang w:eastAsia="ko-KR"/>
        </w:rPr>
        <w:t>7</w:t>
      </w:r>
      <w:r w:rsidRPr="00B51396">
        <w:rPr>
          <w:rFonts w:ascii="순천향체" w:eastAsia="순천향체" w:hAnsi="순천향체" w:cs="맑은 고딕"/>
          <w:lang w:eastAsia="ko-KR"/>
        </w:rPr>
        <w:t>:</w:t>
      </w:r>
      <w:r w:rsidRPr="00B51396">
        <w:rPr>
          <w:rFonts w:ascii="순천향체" w:eastAsia="순천향체" w:hAnsi="순천향체" w:cs="Arial" w:hint="eastAsia"/>
          <w:sz w:val="20"/>
          <w:szCs w:val="20"/>
          <w:lang w:eastAsia="ko-KR"/>
        </w:rPr>
        <w:t xml:space="preserve"> </w:t>
      </w:r>
      <w:r w:rsidRPr="00B51396">
        <w:rPr>
          <w:rFonts w:ascii="순천향체" w:eastAsia="순천향체" w:hAnsi="순천향체" w:cs="맑은 고딕" w:hint="eastAsia"/>
          <w:szCs w:val="20"/>
          <w:lang w:eastAsia="ko-KR"/>
        </w:rPr>
        <w:t xml:space="preserve">등록된 RFID태그는 </w:t>
      </w:r>
      <w:r w:rsidR="000B6603" w:rsidRPr="00B51396">
        <w:rPr>
          <w:rFonts w:ascii="순천향체" w:eastAsia="순천향체" w:hAnsi="순천향체" w:cs="맑은 고딕" w:hint="eastAsia"/>
          <w:szCs w:val="20"/>
          <w:lang w:eastAsia="ko-KR"/>
        </w:rPr>
        <w:t>사용자가</w:t>
      </w:r>
      <w:r w:rsidRPr="00B51396">
        <w:rPr>
          <w:rFonts w:ascii="순천향체" w:eastAsia="순천향체" w:hAnsi="순천향체" w:cs="맑은 고딕" w:hint="eastAsia"/>
          <w:szCs w:val="20"/>
          <w:lang w:eastAsia="ko-KR"/>
        </w:rPr>
        <w:t xml:space="preserve"> </w:t>
      </w:r>
      <w:r w:rsidR="000B6603" w:rsidRPr="00B51396">
        <w:rPr>
          <w:rFonts w:ascii="순천향체" w:eastAsia="순천향체" w:hAnsi="순천향체" w:cs="맑은 고딕" w:hint="eastAsia"/>
          <w:szCs w:val="20"/>
          <w:lang w:eastAsia="ko-KR"/>
        </w:rPr>
        <w:t>어플리케이션에서 조회할 수 있어야 한다</w:t>
      </w:r>
      <w:r w:rsidRPr="00B51396">
        <w:rPr>
          <w:rFonts w:ascii="순천향체" w:eastAsia="순천향체" w:hAnsi="순천향체" w:cs="맑은 고딕" w:hint="eastAsia"/>
          <w:szCs w:val="20"/>
          <w:lang w:eastAsia="ko-KR"/>
        </w:rPr>
        <w:t>.</w:t>
      </w:r>
      <w:bookmarkEnd w:id="154"/>
    </w:p>
    <w:tbl>
      <w:tblPr>
        <w:tblW w:w="882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15"/>
        <w:gridCol w:w="8010"/>
      </w:tblGrid>
      <w:tr w:rsidR="00E067A6" w:rsidRPr="00B51396" w14:paraId="054A6F44" w14:textId="77777777" w:rsidTr="00633EDD">
        <w:tc>
          <w:tcPr>
            <w:tcW w:w="815" w:type="dxa"/>
            <w:tcBorders>
              <w:top w:val="single" w:sz="4" w:space="0" w:color="auto"/>
              <w:left w:val="single" w:sz="4" w:space="0" w:color="auto"/>
              <w:bottom w:val="single" w:sz="4" w:space="0" w:color="auto"/>
              <w:right w:val="single" w:sz="4" w:space="0" w:color="auto"/>
            </w:tcBorders>
            <w:shd w:val="clear" w:color="auto" w:fill="auto"/>
          </w:tcPr>
          <w:p w14:paraId="2DC01471" w14:textId="4CCC23AB" w:rsidR="00E067A6" w:rsidRPr="00B51396" w:rsidRDefault="00E067A6" w:rsidP="00633EDD">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00761284" w:rsidRPr="00B51396">
              <w:rPr>
                <w:rFonts w:ascii="순천향체" w:eastAsia="순천향체" w:hAnsi="순천향체" w:cs="Arial" w:hint="eastAsia"/>
                <w:i/>
                <w:sz w:val="20"/>
                <w:szCs w:val="20"/>
                <w:lang w:eastAsia="ko-KR"/>
              </w:rPr>
              <w:t>7</w:t>
            </w:r>
          </w:p>
        </w:tc>
        <w:tc>
          <w:tcPr>
            <w:tcW w:w="8010" w:type="dxa"/>
            <w:tcBorders>
              <w:top w:val="single" w:sz="4" w:space="0" w:color="auto"/>
              <w:left w:val="single" w:sz="4" w:space="0" w:color="auto"/>
              <w:bottom w:val="single" w:sz="4" w:space="0" w:color="auto"/>
              <w:right w:val="single" w:sz="4" w:space="0" w:color="auto"/>
            </w:tcBorders>
          </w:tcPr>
          <w:p w14:paraId="3CDCFFB4" w14:textId="7C825C5F" w:rsidR="00E067A6" w:rsidRPr="00B51396" w:rsidRDefault="000B6603" w:rsidP="00633EDD">
            <w:pPr>
              <w:rPr>
                <w:rFonts w:ascii="순천향체" w:eastAsia="순천향체" w:hAnsi="순천향체" w:cs="Arial"/>
                <w:sz w:val="20"/>
                <w:szCs w:val="20"/>
                <w:lang w:eastAsia="ko-KR"/>
              </w:rPr>
            </w:pPr>
            <w:r w:rsidRPr="00B51396">
              <w:rPr>
                <w:rFonts w:ascii="순천향체" w:eastAsia="순천향체" w:hAnsi="순천향체" w:cs="맑은 고딕" w:hint="eastAsia"/>
                <w:sz w:val="20"/>
                <w:szCs w:val="20"/>
                <w:lang w:eastAsia="ko-KR"/>
              </w:rPr>
              <w:t>등록된 RFID태그는 사용자가 어플리케이션에서 조회할 수 있어야 한다.</w:t>
            </w:r>
          </w:p>
        </w:tc>
      </w:tr>
    </w:tbl>
    <w:p w14:paraId="20E77FE6" w14:textId="1393E60C" w:rsidR="00E067A6" w:rsidRPr="00B51396" w:rsidRDefault="000B6603" w:rsidP="00061429">
      <w:pPr>
        <w:numPr>
          <w:ilvl w:val="0"/>
          <w:numId w:val="16"/>
        </w:numPr>
        <w:rPr>
          <w:rFonts w:ascii="순천향체" w:eastAsia="순천향체" w:hAnsi="순천향체" w:cs="맑은 고딕"/>
          <w:sz w:val="22"/>
          <w:szCs w:val="20"/>
          <w:lang w:eastAsia="ko-KR"/>
        </w:rPr>
      </w:pPr>
      <w:r w:rsidRPr="00B51396">
        <w:rPr>
          <w:rFonts w:ascii="순천향체" w:eastAsia="순천향체" w:hAnsi="순천향체" w:cs="맑은 고딕" w:hint="eastAsia"/>
          <w:sz w:val="22"/>
          <w:szCs w:val="20"/>
          <w:lang w:eastAsia="ko-KR"/>
        </w:rPr>
        <w:t>어플리케이션을 실행하면 사용자 로그인하여 인증한다.</w:t>
      </w:r>
    </w:p>
    <w:p w14:paraId="2D93B78E" w14:textId="66649270" w:rsidR="000B6603" w:rsidRPr="00B51396" w:rsidRDefault="00761284" w:rsidP="00061429">
      <w:pPr>
        <w:numPr>
          <w:ilvl w:val="0"/>
          <w:numId w:val="16"/>
        </w:numPr>
        <w:rPr>
          <w:rFonts w:ascii="순천향체" w:eastAsia="순천향체" w:hAnsi="순천향체" w:cs="맑은 고딕"/>
          <w:sz w:val="22"/>
          <w:szCs w:val="20"/>
          <w:lang w:eastAsia="ko-KR"/>
        </w:rPr>
      </w:pPr>
      <w:r w:rsidRPr="00B51396">
        <w:rPr>
          <w:rFonts w:ascii="순천향체" w:eastAsia="순천향체" w:hAnsi="순천향체" w:cs="맑은 고딕" w:hint="eastAsia"/>
          <w:sz w:val="22"/>
          <w:szCs w:val="20"/>
          <w:lang w:eastAsia="ko-KR"/>
        </w:rPr>
        <w:t>서버에서 최근 냉장고 사용 시간,</w:t>
      </w:r>
      <w:r w:rsidRPr="00B51396">
        <w:rPr>
          <w:rFonts w:ascii="순천향체" w:eastAsia="순천향체" w:hAnsi="순천향체" w:cs="맑은 고딕"/>
          <w:sz w:val="22"/>
          <w:szCs w:val="20"/>
          <w:lang w:eastAsia="ko-KR"/>
        </w:rPr>
        <w:t xml:space="preserve"> </w:t>
      </w:r>
      <w:r w:rsidRPr="00B51396">
        <w:rPr>
          <w:rFonts w:ascii="순천향체" w:eastAsia="순천향체" w:hAnsi="순천향체" w:cs="맑은 고딕" w:hint="eastAsia"/>
          <w:sz w:val="22"/>
          <w:szCs w:val="20"/>
          <w:lang w:eastAsia="ko-KR"/>
        </w:rPr>
        <w:t>냉장고 음식통 목록 조회한다.</w:t>
      </w:r>
    </w:p>
    <w:p w14:paraId="3B52C7E0" w14:textId="54682181" w:rsidR="00761284" w:rsidRPr="00B51396" w:rsidRDefault="00761284" w:rsidP="00061429">
      <w:pPr>
        <w:numPr>
          <w:ilvl w:val="0"/>
          <w:numId w:val="16"/>
        </w:numPr>
        <w:rPr>
          <w:rFonts w:ascii="순천향체" w:eastAsia="순천향체" w:hAnsi="순천향체" w:cs="맑은 고딕"/>
          <w:sz w:val="22"/>
          <w:szCs w:val="20"/>
          <w:lang w:eastAsia="ko-KR"/>
        </w:rPr>
      </w:pPr>
      <w:r w:rsidRPr="00B51396">
        <w:rPr>
          <w:rFonts w:ascii="순천향체" w:eastAsia="순천향체" w:hAnsi="순천향체" w:cs="맑은 고딕" w:hint="eastAsia"/>
          <w:sz w:val="22"/>
          <w:szCs w:val="20"/>
          <w:lang w:eastAsia="ko-KR"/>
        </w:rPr>
        <w:t>RPI에서도난한 사진을 조회한다.</w:t>
      </w:r>
    </w:p>
    <w:p w14:paraId="39DA3272" w14:textId="3D8C0C2B" w:rsidR="00761284" w:rsidRPr="00B51396" w:rsidRDefault="00552D7F" w:rsidP="00761284">
      <w:pPr>
        <w:ind w:left="708"/>
        <w:rPr>
          <w:rFonts w:ascii="순천향체" w:eastAsia="순천향체" w:hAnsi="순천향체" w:cs="맑은 고딕"/>
          <w:sz w:val="22"/>
          <w:szCs w:val="20"/>
          <w:lang w:eastAsia="ko-KR"/>
        </w:rPr>
      </w:pPr>
      <w:r>
        <w:rPr>
          <w:rFonts w:ascii="순천향체" w:eastAsia="순천향체" w:hAnsi="순천향체" w:cs="맑은 고딕"/>
          <w:sz w:val="22"/>
          <w:szCs w:val="20"/>
          <w:lang w:eastAsia="ko-KR"/>
        </w:rPr>
        <w:pict w14:anchorId="4D112095">
          <v:shape id="_x0000_i1040" type="#_x0000_t75" style="width:400pt;height:155.35pt" filled="t" fillcolor="black">
            <v:imagedata r:id="rId23" o:title="3-2-7"/>
          </v:shape>
        </w:pict>
      </w:r>
      <w:ins w:id="155" w:author="user" w:date="2020-07-13T11:17:00Z">
        <w:r>
          <w:rPr>
            <w:rFonts w:ascii="순천향체" w:eastAsia="순천향체" w:hAnsi="순천향체" w:cs="맑은 고딕"/>
            <w:sz w:val="22"/>
            <w:szCs w:val="20"/>
            <w:lang w:eastAsia="ko-KR"/>
          </w:rPr>
          <w:t xml:space="preserve"> </w:t>
        </w:r>
      </w:ins>
    </w:p>
    <w:p w14:paraId="6C22548C" w14:textId="5EE15B25" w:rsidR="00E067A6" w:rsidRPr="00B51396" w:rsidDel="00552D7F" w:rsidRDefault="00E067A6" w:rsidP="00847BDB">
      <w:pPr>
        <w:pStyle w:val="3"/>
        <w:rPr>
          <w:del w:id="156" w:author="user" w:date="2020-07-13T11:17:00Z"/>
          <w:rFonts w:ascii="순천향체" w:eastAsia="순천향체" w:hAnsi="순천향체" w:cs="맑은 고딕"/>
          <w:lang w:eastAsia="ko-KR"/>
        </w:rPr>
      </w:pPr>
      <w:bookmarkStart w:id="157" w:name="_Toc45328389"/>
      <w:del w:id="158" w:author="user" w:date="2020-07-13T11:17:00Z">
        <w:r w:rsidRPr="00B51396" w:rsidDel="00552D7F">
          <w:rPr>
            <w:rFonts w:ascii="순천향체" w:eastAsia="순천향체" w:hAnsi="순천향체" w:cs="맑은 고딕" w:hint="eastAsia"/>
            <w:lang w:eastAsia="ko-KR"/>
          </w:rPr>
          <w:delText>최종 소프트웨어 구성도</w:delText>
        </w:r>
        <w:bookmarkEnd w:id="157"/>
      </w:del>
    </w:p>
    <w:p w14:paraId="7C126F53" w14:textId="67449CA9" w:rsidR="006A60EE" w:rsidRPr="00B51396" w:rsidRDefault="00552D7F" w:rsidP="006A60EE">
      <w:pPr>
        <w:pStyle w:val="a9"/>
        <w:jc w:val="center"/>
        <w:rPr>
          <w:rFonts w:ascii="순천향체" w:eastAsia="순천향체" w:hAnsi="순천향체"/>
          <w:lang w:eastAsia="ko-KR"/>
        </w:rPr>
      </w:pPr>
      <w:del w:id="159" w:author="user" w:date="2020-07-13T11:17:00Z">
        <w:r w:rsidDel="00552D7F">
          <w:rPr>
            <w:rFonts w:ascii="순천향체" w:eastAsia="순천향체" w:hAnsi="순천향체"/>
            <w:lang w:eastAsia="ko-KR"/>
          </w:rPr>
          <w:pict w14:anchorId="62B59C09">
            <v:shape id="_x0000_i1041" type="#_x0000_t75" style="width:356.65pt;height:204.65pt" o:bordertopcolor="this" o:borderleftcolor="this" o:borderbottomcolor="this" o:borderrightcolor="this">
              <v:imagedata r:id="rId24" o:title="소프트웨어"/>
              <w10:bordertop type="single" width="12"/>
              <w10:borderleft type="single" width="12"/>
              <w10:borderbottom type="single" width="12"/>
              <w10:borderright type="single" width="12"/>
            </v:shape>
          </w:pict>
        </w:r>
      </w:del>
    </w:p>
    <w:p w14:paraId="337765D3" w14:textId="73186305" w:rsidR="00774942" w:rsidRPr="00B51396" w:rsidRDefault="00761284" w:rsidP="00774942">
      <w:pPr>
        <w:pStyle w:val="3"/>
        <w:rPr>
          <w:rFonts w:ascii="순천향체" w:eastAsia="순천향체" w:hAnsi="순천향체" w:cs="맑은 고딕"/>
          <w:lang w:eastAsia="ko-KR"/>
        </w:rPr>
      </w:pPr>
      <w:bookmarkStart w:id="160" w:name="_Toc45328390"/>
      <w:r w:rsidRPr="00B51396">
        <w:rPr>
          <w:rFonts w:ascii="순천향체" w:eastAsia="순천향체" w:hAnsi="순천향체" w:cs="맑은 고딕" w:hint="eastAsia"/>
          <w:lang w:eastAsia="ko-KR"/>
        </w:rPr>
        <w:lastRenderedPageBreak/>
        <w:t>변경된 최종 소프트웨어 구성도</w:t>
      </w:r>
      <w:bookmarkEnd w:id="160"/>
    </w:p>
    <w:p w14:paraId="085CC2C9" w14:textId="1AF38D5D" w:rsidR="00774942" w:rsidRPr="00B51396" w:rsidRDefault="00552D7F" w:rsidP="00774942">
      <w:pPr>
        <w:jc w:val="center"/>
        <w:rPr>
          <w:rFonts w:ascii="순천향체" w:eastAsia="순천향체" w:hAnsi="순천향체"/>
          <w:lang w:eastAsia="ko-KR"/>
        </w:rPr>
      </w:pPr>
      <w:r>
        <w:rPr>
          <w:rFonts w:ascii="순천향체" w:eastAsia="순천향체" w:hAnsi="순천향체"/>
          <w:lang w:eastAsia="ko-KR"/>
        </w:rPr>
        <w:pict w14:anchorId="1F57859D">
          <v:shape id="_x0000_i1042" type="#_x0000_t75" style="width:428.65pt;height:203.35pt" filled="t" fillcolor="black">
            <v:imagedata r:id="rId25" o:title="소프트웨어"/>
          </v:shape>
        </w:pict>
      </w:r>
      <w:ins w:id="161" w:author="user" w:date="2020-07-13T11:17:00Z">
        <w:r>
          <w:rPr>
            <w:rFonts w:ascii="순천향체" w:eastAsia="순천향체" w:hAnsi="순천향체"/>
            <w:lang w:eastAsia="ko-KR"/>
          </w:rPr>
          <w:t xml:space="preserve"> </w:t>
        </w:r>
      </w:ins>
    </w:p>
    <w:p w14:paraId="0549B2EE" w14:textId="77777777" w:rsidR="006A60EE" w:rsidRPr="00B51396" w:rsidRDefault="006A60EE" w:rsidP="006A60EE">
      <w:pPr>
        <w:pStyle w:val="a9"/>
        <w:jc w:val="center"/>
        <w:rPr>
          <w:rFonts w:ascii="순천향체" w:eastAsia="순천향체" w:hAnsi="순천향체"/>
          <w:lang w:eastAsia="ko-KR"/>
        </w:rPr>
      </w:pPr>
    </w:p>
    <w:p w14:paraId="77621904" w14:textId="77777777" w:rsidR="00E067A6" w:rsidRPr="00B51396" w:rsidRDefault="00E067A6" w:rsidP="00774942">
      <w:pPr>
        <w:pStyle w:val="1"/>
      </w:pPr>
      <w:bookmarkStart w:id="162" w:name="_Toc45328391"/>
      <w:r w:rsidRPr="00B51396">
        <w:rPr>
          <w:rFonts w:hint="eastAsia"/>
        </w:rPr>
        <w:t>테스트</w:t>
      </w:r>
      <w:bookmarkEnd w:id="162"/>
    </w:p>
    <w:p w14:paraId="0966B660" w14:textId="77777777" w:rsidR="00E067A6" w:rsidRPr="00B51396" w:rsidRDefault="00E067A6" w:rsidP="006C6454">
      <w:pPr>
        <w:pStyle w:val="2"/>
        <w:rPr>
          <w:rFonts w:ascii="순천향체" w:eastAsia="순천향체" w:hAnsi="순천향체"/>
          <w:lang w:eastAsia="ko-KR"/>
        </w:rPr>
      </w:pPr>
      <w:bookmarkStart w:id="163" w:name="_Toc45328392"/>
      <w:r w:rsidRPr="00B51396">
        <w:rPr>
          <w:rFonts w:ascii="순천향체" w:eastAsia="순천향체" w:hAnsi="순천향체" w:hint="eastAsia"/>
          <w:lang w:eastAsia="ko-KR"/>
        </w:rPr>
        <w:t>기능 테스트</w:t>
      </w:r>
      <w:bookmarkEnd w:id="163"/>
    </w:p>
    <w:p w14:paraId="3F1FC397" w14:textId="6BC6CA02" w:rsidR="00F67B0B" w:rsidRPr="00B51396" w:rsidRDefault="00E067A6" w:rsidP="00F67B0B">
      <w:pPr>
        <w:pStyle w:val="3"/>
        <w:rPr>
          <w:rFonts w:ascii="순천향체" w:eastAsia="순천향체" w:hAnsi="순천향체"/>
          <w:lang w:eastAsia="ko-KR"/>
        </w:rPr>
      </w:pPr>
      <w:bookmarkStart w:id="164" w:name="_Toc45328393"/>
      <w:r w:rsidRPr="00B51396">
        <w:rPr>
          <w:rFonts w:ascii="순천향체" w:eastAsia="순천향체" w:hAnsi="순천향체" w:cs="맑은 고딕" w:hint="eastAsia"/>
          <w:lang w:eastAsia="ko-KR"/>
        </w:rPr>
        <w:t>테스트</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주의사항</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및</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기타</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고려사항</w:t>
      </w:r>
      <w:bookmarkEnd w:id="164"/>
    </w:p>
    <w:p w14:paraId="20CB872E" w14:textId="77777777" w:rsidR="00552D7F" w:rsidRPr="00B51396" w:rsidRDefault="00552D7F" w:rsidP="00552D7F">
      <w:pPr>
        <w:pStyle w:val="ae"/>
        <w:shd w:val="clear" w:color="auto" w:fill="F8F9FA"/>
        <w:spacing w:before="0" w:beforeAutospacing="0" w:after="0" w:afterAutospacing="0"/>
        <w:rPr>
          <w:ins w:id="165" w:author="user" w:date="2020-07-13T11:18:00Z"/>
          <w:rFonts w:ascii="순천향체" w:eastAsia="순천향체" w:hAnsi="순천향체"/>
          <w:sz w:val="22"/>
          <w:szCs w:val="18"/>
          <w:lang w:eastAsia="ko-KR"/>
        </w:rPr>
      </w:pPr>
      <w:ins w:id="166" w:author="user" w:date="2020-07-13T11:18:00Z">
        <w:r w:rsidRPr="00B51396">
          <w:rPr>
            <w:rFonts w:ascii="순천향체" w:eastAsia="순천향체" w:hAnsi="순천향체" w:hint="eastAsia"/>
            <w:sz w:val="22"/>
            <w:szCs w:val="18"/>
            <w:lang w:eastAsia="ko-KR"/>
          </w:rPr>
          <w:t>전제조건</w:t>
        </w:r>
        <w:r w:rsidRPr="00B51396">
          <w:rPr>
            <w:rFonts w:ascii="순천향체" w:eastAsia="순천향체" w:hAnsi="순천향체"/>
            <w:sz w:val="22"/>
            <w:szCs w:val="18"/>
            <w:lang w:eastAsia="ko-KR"/>
          </w:rPr>
          <w:t>1: 모든 사람들이 이 시스템에 참여한다.</w:t>
        </w:r>
      </w:ins>
    </w:p>
    <w:p w14:paraId="3B0DAB94" w14:textId="77777777" w:rsidR="00552D7F" w:rsidRPr="00B51396" w:rsidRDefault="00552D7F" w:rsidP="00552D7F">
      <w:pPr>
        <w:pStyle w:val="ae"/>
        <w:shd w:val="clear" w:color="auto" w:fill="F8F9FA"/>
        <w:spacing w:before="0" w:beforeAutospacing="0" w:after="0" w:afterAutospacing="0"/>
        <w:rPr>
          <w:ins w:id="167" w:author="user" w:date="2020-07-13T11:18:00Z"/>
          <w:rFonts w:ascii="순천향체" w:eastAsia="순천향체" w:hAnsi="순천향체"/>
          <w:sz w:val="22"/>
          <w:szCs w:val="18"/>
          <w:lang w:eastAsia="ko-KR"/>
        </w:rPr>
      </w:pPr>
      <w:ins w:id="168" w:author="user" w:date="2020-07-13T11:18:00Z">
        <w:r w:rsidRPr="00B51396">
          <w:rPr>
            <w:rFonts w:ascii="순천향체" w:eastAsia="순천향체" w:hAnsi="순천향체" w:hint="eastAsia"/>
            <w:sz w:val="22"/>
            <w:szCs w:val="18"/>
            <w:lang w:eastAsia="ko-KR"/>
          </w:rPr>
          <w:t>전제조건</w:t>
        </w:r>
        <w:r w:rsidRPr="00B51396">
          <w:rPr>
            <w:rFonts w:ascii="순천향체" w:eastAsia="순천향체" w:hAnsi="순천향체"/>
            <w:sz w:val="22"/>
            <w:szCs w:val="18"/>
            <w:lang w:eastAsia="ko-KR"/>
          </w:rPr>
          <w:t xml:space="preserve"> 2: 태깅하여 음식을 꺼낸 뒤, 변동이 있다면 </w:t>
        </w:r>
        <w:r w:rsidRPr="00B51396">
          <w:rPr>
            <w:rFonts w:ascii="순천향체" w:eastAsia="순천향체" w:hAnsi="순천향체"/>
            <w:bCs/>
            <w:sz w:val="22"/>
            <w:szCs w:val="18"/>
            <w:lang w:eastAsia="ko-KR"/>
          </w:rPr>
          <w:t>다시 태깅 후 음식을 저장</w:t>
        </w:r>
        <w:r w:rsidRPr="00B51396">
          <w:rPr>
            <w:rFonts w:ascii="순천향체" w:eastAsia="순천향체" w:hAnsi="순천향체"/>
            <w:sz w:val="22"/>
            <w:szCs w:val="18"/>
            <w:lang w:eastAsia="ko-KR"/>
          </w:rPr>
          <w:t>한다.</w:t>
        </w:r>
      </w:ins>
    </w:p>
    <w:p w14:paraId="167C2BA1" w14:textId="77777777" w:rsidR="00552D7F" w:rsidRPr="00B51396" w:rsidRDefault="00552D7F" w:rsidP="00552D7F">
      <w:pPr>
        <w:pStyle w:val="ae"/>
        <w:shd w:val="clear" w:color="auto" w:fill="F8F9FA"/>
        <w:spacing w:before="0" w:beforeAutospacing="0" w:after="0" w:afterAutospacing="0"/>
        <w:rPr>
          <w:ins w:id="169" w:author="user" w:date="2020-07-13T11:18:00Z"/>
          <w:rFonts w:ascii="순천향체" w:eastAsia="순천향체" w:hAnsi="순천향체"/>
          <w:sz w:val="22"/>
          <w:szCs w:val="18"/>
          <w:lang w:eastAsia="ko-KR"/>
        </w:rPr>
      </w:pPr>
      <w:ins w:id="170" w:author="user" w:date="2020-07-13T11:18:00Z">
        <w:r w:rsidRPr="00B51396">
          <w:rPr>
            <w:rFonts w:ascii="순천향체" w:eastAsia="순천향체" w:hAnsi="순천향체" w:hint="eastAsia"/>
            <w:sz w:val="22"/>
            <w:szCs w:val="18"/>
            <w:lang w:eastAsia="ko-KR"/>
          </w:rPr>
          <w:t>전제조건</w:t>
        </w:r>
        <w:r w:rsidRPr="00B51396">
          <w:rPr>
            <w:rFonts w:ascii="순천향체" w:eastAsia="순천향체" w:hAnsi="순천향체"/>
            <w:sz w:val="22"/>
            <w:szCs w:val="18"/>
            <w:lang w:eastAsia="ko-KR"/>
          </w:rPr>
          <w:t xml:space="preserve"> 3: 냉장고에는 한 사람씩 접근이 가능하다.</w:t>
        </w:r>
      </w:ins>
    </w:p>
    <w:p w14:paraId="34A27151" w14:textId="77777777" w:rsidR="00552D7F" w:rsidRPr="00B51396" w:rsidRDefault="00552D7F" w:rsidP="00552D7F">
      <w:pPr>
        <w:pStyle w:val="ae"/>
        <w:shd w:val="clear" w:color="auto" w:fill="F8F9FA"/>
        <w:spacing w:before="0" w:beforeAutospacing="0" w:after="0" w:afterAutospacing="0"/>
        <w:rPr>
          <w:ins w:id="171" w:author="user" w:date="2020-07-13T11:18:00Z"/>
          <w:rFonts w:ascii="순천향체" w:eastAsia="순천향체" w:hAnsi="순천향체"/>
          <w:sz w:val="22"/>
          <w:szCs w:val="18"/>
          <w:lang w:eastAsia="ko-KR"/>
        </w:rPr>
      </w:pPr>
      <w:ins w:id="172" w:author="user" w:date="2020-07-13T11:18:00Z">
        <w:r w:rsidRPr="00B51396">
          <w:rPr>
            <w:rFonts w:ascii="순천향체" w:eastAsia="순천향체" w:hAnsi="순천향체" w:hint="eastAsia"/>
            <w:sz w:val="22"/>
            <w:szCs w:val="18"/>
            <w:lang w:eastAsia="ko-KR"/>
          </w:rPr>
          <w:t>전제조건</w:t>
        </w:r>
        <w:r w:rsidRPr="00B51396">
          <w:rPr>
            <w:rFonts w:ascii="순천향체" w:eastAsia="순천향체" w:hAnsi="순천향체"/>
            <w:sz w:val="22"/>
            <w:szCs w:val="18"/>
            <w:lang w:eastAsia="ko-KR"/>
          </w:rPr>
          <w:t xml:space="preserve"> 4: 비밀번호는 오직 사용자 본인만 알고 있다.</w:t>
        </w:r>
      </w:ins>
    </w:p>
    <w:p w14:paraId="56E2023F" w14:textId="77777777" w:rsidR="00552D7F" w:rsidRPr="00B51396" w:rsidRDefault="00552D7F" w:rsidP="00552D7F">
      <w:pPr>
        <w:pStyle w:val="ae"/>
        <w:shd w:val="clear" w:color="auto" w:fill="F8F9FA"/>
        <w:spacing w:before="0" w:beforeAutospacing="0" w:after="0" w:afterAutospacing="0"/>
        <w:rPr>
          <w:ins w:id="173" w:author="user" w:date="2020-07-13T11:18:00Z"/>
          <w:rFonts w:ascii="순천향체" w:eastAsia="순천향체" w:hAnsi="순천향체"/>
          <w:sz w:val="22"/>
          <w:szCs w:val="18"/>
          <w:lang w:eastAsia="ko-KR"/>
        </w:rPr>
      </w:pPr>
      <w:ins w:id="174" w:author="user" w:date="2020-07-13T11:18:00Z">
        <w:r w:rsidRPr="00B51396">
          <w:rPr>
            <w:rFonts w:ascii="순천향체" w:eastAsia="순천향체" w:hAnsi="순천향체" w:hint="eastAsia"/>
            <w:sz w:val="22"/>
            <w:szCs w:val="18"/>
            <w:lang w:eastAsia="ko-KR"/>
          </w:rPr>
          <w:t>전제조건</w:t>
        </w:r>
        <w:r w:rsidRPr="00B51396">
          <w:rPr>
            <w:rFonts w:ascii="순천향체" w:eastAsia="순천향체" w:hAnsi="순천향체"/>
            <w:sz w:val="22"/>
            <w:szCs w:val="18"/>
            <w:lang w:eastAsia="ko-KR"/>
          </w:rPr>
          <w:t xml:space="preserve"> 5: 문은 안</w:t>
        </w:r>
        <w:r w:rsidRPr="00B51396">
          <w:rPr>
            <w:rFonts w:ascii="순천향체" w:eastAsia="순천향체" w:hAnsi="순천향체" w:hint="eastAsia"/>
            <w:sz w:val="22"/>
            <w:szCs w:val="18"/>
            <w:lang w:eastAsia="ko-KR"/>
          </w:rPr>
          <w:t xml:space="preserve"> </w:t>
        </w:r>
        <w:r w:rsidRPr="00B51396">
          <w:rPr>
            <w:rFonts w:ascii="순천향체" w:eastAsia="순천향체" w:hAnsi="순천향체"/>
            <w:sz w:val="22"/>
            <w:szCs w:val="18"/>
            <w:lang w:eastAsia="ko-KR"/>
          </w:rPr>
          <w:t>닫음으로 초래된 결과는 문을 연 사용자에게 책임이 있다.</w:t>
        </w:r>
      </w:ins>
    </w:p>
    <w:p w14:paraId="377D1237" w14:textId="77777777" w:rsidR="00552D7F" w:rsidRPr="00B51396" w:rsidRDefault="00552D7F" w:rsidP="00552D7F">
      <w:pPr>
        <w:pStyle w:val="ae"/>
        <w:numPr>
          <w:ilvl w:val="0"/>
          <w:numId w:val="4"/>
        </w:numPr>
        <w:shd w:val="clear" w:color="auto" w:fill="F8F9FA"/>
        <w:spacing w:before="0" w:beforeAutospacing="0" w:after="0" w:afterAutospacing="0"/>
        <w:rPr>
          <w:ins w:id="175" w:author="user" w:date="2020-07-13T11:18:00Z"/>
          <w:rFonts w:ascii="순천향체" w:eastAsia="순천향체" w:hAnsi="순천향체"/>
          <w:sz w:val="22"/>
          <w:szCs w:val="18"/>
          <w:lang w:eastAsia="ko-KR"/>
        </w:rPr>
      </w:pPr>
      <w:ins w:id="176" w:author="user" w:date="2020-07-13T11:18:00Z">
        <w:r w:rsidRPr="00B51396">
          <w:rPr>
            <w:rFonts w:ascii="순천향체" w:eastAsia="순천향체" w:hAnsi="순천향체" w:hint="eastAsia"/>
            <w:sz w:val="22"/>
            <w:szCs w:val="18"/>
            <w:lang w:eastAsia="ko-KR"/>
          </w:rPr>
          <w:t>블루투스와 라즈베리 파이는 일정 거리 이내에 있어야 한다.</w:t>
        </w:r>
      </w:ins>
    </w:p>
    <w:p w14:paraId="409F53F1" w14:textId="080FDC4B" w:rsidR="00F67B0B" w:rsidRPr="00B51396" w:rsidDel="00552D7F" w:rsidRDefault="005F2A9F" w:rsidP="005F2A9F">
      <w:pPr>
        <w:pStyle w:val="ae"/>
        <w:shd w:val="clear" w:color="auto" w:fill="F8F9FA"/>
        <w:spacing w:before="0" w:beforeAutospacing="0" w:after="0" w:afterAutospacing="0"/>
        <w:rPr>
          <w:del w:id="177" w:author="user" w:date="2020-07-13T11:18:00Z"/>
          <w:rFonts w:ascii="순천향체" w:eastAsia="순천향체" w:hAnsi="순천향체"/>
          <w:sz w:val="22"/>
          <w:szCs w:val="18"/>
          <w:lang w:eastAsia="ko-KR"/>
        </w:rPr>
      </w:pPr>
      <w:del w:id="178" w:author="user" w:date="2020-07-13T11:18:00Z">
        <w:r w:rsidRPr="00B51396" w:rsidDel="00552D7F">
          <w:rPr>
            <w:rFonts w:ascii="순천향체" w:eastAsia="순천향체" w:hAnsi="순천향체" w:hint="eastAsia"/>
            <w:sz w:val="22"/>
            <w:szCs w:val="18"/>
            <w:lang w:eastAsia="ko-KR"/>
          </w:rPr>
          <w:delText>전제조건</w:delText>
        </w:r>
        <w:r w:rsidR="00F67B0B" w:rsidRPr="00B51396" w:rsidDel="00552D7F">
          <w:rPr>
            <w:rFonts w:ascii="순천향체" w:eastAsia="순천향체" w:hAnsi="순천향체"/>
            <w:sz w:val="22"/>
            <w:szCs w:val="18"/>
            <w:lang w:eastAsia="ko-KR"/>
          </w:rPr>
          <w:delText>1: 모든 사람들이 이 시스템에 참여한다.</w:delText>
        </w:r>
      </w:del>
    </w:p>
    <w:p w14:paraId="3B642775" w14:textId="32BAB5C9" w:rsidR="00F67B0B" w:rsidRPr="00B51396" w:rsidDel="00552D7F" w:rsidRDefault="005F2A9F" w:rsidP="005F2A9F">
      <w:pPr>
        <w:pStyle w:val="ae"/>
        <w:shd w:val="clear" w:color="auto" w:fill="F8F9FA"/>
        <w:spacing w:before="0" w:beforeAutospacing="0" w:after="0" w:afterAutospacing="0"/>
        <w:rPr>
          <w:del w:id="179" w:author="user" w:date="2020-07-13T11:18:00Z"/>
          <w:rFonts w:ascii="순천향체" w:eastAsia="순천향체" w:hAnsi="순천향체"/>
          <w:sz w:val="22"/>
          <w:szCs w:val="18"/>
          <w:lang w:eastAsia="ko-KR"/>
        </w:rPr>
      </w:pPr>
      <w:del w:id="180" w:author="user" w:date="2020-07-13T11:18:00Z">
        <w:r w:rsidRPr="00B51396" w:rsidDel="00552D7F">
          <w:rPr>
            <w:rFonts w:ascii="순천향체" w:eastAsia="순천향체" w:hAnsi="순천향체" w:hint="eastAsia"/>
            <w:sz w:val="22"/>
            <w:szCs w:val="18"/>
            <w:lang w:eastAsia="ko-KR"/>
          </w:rPr>
          <w:delText>전제조건</w:delText>
        </w:r>
        <w:r w:rsidRPr="00B51396" w:rsidDel="00552D7F">
          <w:rPr>
            <w:rFonts w:ascii="순천향체" w:eastAsia="순천향체" w:hAnsi="순천향체"/>
            <w:sz w:val="22"/>
            <w:szCs w:val="18"/>
            <w:lang w:eastAsia="ko-KR"/>
          </w:rPr>
          <w:delText xml:space="preserve"> </w:delText>
        </w:r>
        <w:r w:rsidR="00F67B0B" w:rsidRPr="00B51396" w:rsidDel="00552D7F">
          <w:rPr>
            <w:rFonts w:ascii="순천향체" w:eastAsia="순천향체" w:hAnsi="순천향체"/>
            <w:sz w:val="22"/>
            <w:szCs w:val="18"/>
            <w:lang w:eastAsia="ko-KR"/>
          </w:rPr>
          <w:delText>2: 태깅하여 음식을 꺼낸 뒤, 변동이 있다면 </w:delText>
        </w:r>
        <w:r w:rsidR="00F67B0B" w:rsidRPr="00B51396" w:rsidDel="00552D7F">
          <w:rPr>
            <w:rFonts w:ascii="순천향체" w:eastAsia="순천향체" w:hAnsi="순천향체"/>
            <w:bCs/>
            <w:sz w:val="22"/>
            <w:szCs w:val="18"/>
            <w:lang w:eastAsia="ko-KR"/>
          </w:rPr>
          <w:delText>다시 태깅 후 음식을 저장</w:delText>
        </w:r>
        <w:r w:rsidR="00F67B0B" w:rsidRPr="00B51396" w:rsidDel="00552D7F">
          <w:rPr>
            <w:rFonts w:ascii="순천향체" w:eastAsia="순천향체" w:hAnsi="순천향체"/>
            <w:sz w:val="22"/>
            <w:szCs w:val="18"/>
            <w:lang w:eastAsia="ko-KR"/>
          </w:rPr>
          <w:delText>한다.</w:delText>
        </w:r>
      </w:del>
    </w:p>
    <w:p w14:paraId="0C4A845B" w14:textId="66A79A92" w:rsidR="00F67B0B" w:rsidRPr="00B51396" w:rsidDel="00552D7F" w:rsidRDefault="005F2A9F" w:rsidP="005F2A9F">
      <w:pPr>
        <w:pStyle w:val="ae"/>
        <w:shd w:val="clear" w:color="auto" w:fill="F8F9FA"/>
        <w:spacing w:before="0" w:beforeAutospacing="0" w:after="0" w:afterAutospacing="0"/>
        <w:rPr>
          <w:del w:id="181" w:author="user" w:date="2020-07-13T11:18:00Z"/>
          <w:rFonts w:ascii="순천향체" w:eastAsia="순천향체" w:hAnsi="순천향체"/>
          <w:sz w:val="22"/>
          <w:szCs w:val="18"/>
          <w:lang w:eastAsia="ko-KR"/>
        </w:rPr>
      </w:pPr>
      <w:del w:id="182" w:author="user" w:date="2020-07-13T11:18:00Z">
        <w:r w:rsidRPr="00B51396" w:rsidDel="00552D7F">
          <w:rPr>
            <w:rFonts w:ascii="순천향체" w:eastAsia="순천향체" w:hAnsi="순천향체" w:hint="eastAsia"/>
            <w:sz w:val="22"/>
            <w:szCs w:val="18"/>
            <w:lang w:eastAsia="ko-KR"/>
          </w:rPr>
          <w:delText>전제조건</w:delText>
        </w:r>
        <w:r w:rsidRPr="00B51396" w:rsidDel="00552D7F">
          <w:rPr>
            <w:rFonts w:ascii="순천향체" w:eastAsia="순천향체" w:hAnsi="순천향체"/>
            <w:sz w:val="22"/>
            <w:szCs w:val="18"/>
            <w:lang w:eastAsia="ko-KR"/>
          </w:rPr>
          <w:delText xml:space="preserve"> </w:delText>
        </w:r>
        <w:r w:rsidR="00F67B0B" w:rsidRPr="00B51396" w:rsidDel="00552D7F">
          <w:rPr>
            <w:rFonts w:ascii="순천향체" w:eastAsia="순천향체" w:hAnsi="순천향체"/>
            <w:sz w:val="22"/>
            <w:szCs w:val="18"/>
            <w:lang w:eastAsia="ko-KR"/>
          </w:rPr>
          <w:delText>3: 냉장고에는 한 사람씩 접근이 가능하다.</w:delText>
        </w:r>
      </w:del>
    </w:p>
    <w:p w14:paraId="21C44A29" w14:textId="1F3793D9" w:rsidR="00F67B0B" w:rsidRPr="00B51396" w:rsidDel="00552D7F" w:rsidRDefault="005F2A9F" w:rsidP="005F2A9F">
      <w:pPr>
        <w:pStyle w:val="ae"/>
        <w:shd w:val="clear" w:color="auto" w:fill="F8F9FA"/>
        <w:spacing w:before="0" w:beforeAutospacing="0" w:after="0" w:afterAutospacing="0"/>
        <w:rPr>
          <w:del w:id="183" w:author="user" w:date="2020-07-13T11:18:00Z"/>
          <w:rFonts w:ascii="순천향체" w:eastAsia="순천향체" w:hAnsi="순천향체"/>
          <w:sz w:val="22"/>
          <w:szCs w:val="18"/>
          <w:lang w:eastAsia="ko-KR"/>
        </w:rPr>
      </w:pPr>
      <w:del w:id="184" w:author="user" w:date="2020-07-13T11:18:00Z">
        <w:r w:rsidRPr="00B51396" w:rsidDel="00552D7F">
          <w:rPr>
            <w:rFonts w:ascii="순천향체" w:eastAsia="순천향체" w:hAnsi="순천향체" w:hint="eastAsia"/>
            <w:sz w:val="22"/>
            <w:szCs w:val="18"/>
            <w:lang w:eastAsia="ko-KR"/>
          </w:rPr>
          <w:delText>전제조건</w:delText>
        </w:r>
        <w:r w:rsidRPr="00B51396" w:rsidDel="00552D7F">
          <w:rPr>
            <w:rFonts w:ascii="순천향체" w:eastAsia="순천향체" w:hAnsi="순천향체"/>
            <w:sz w:val="22"/>
            <w:szCs w:val="18"/>
            <w:lang w:eastAsia="ko-KR"/>
          </w:rPr>
          <w:delText xml:space="preserve"> </w:delText>
        </w:r>
        <w:r w:rsidR="00F67B0B" w:rsidRPr="00B51396" w:rsidDel="00552D7F">
          <w:rPr>
            <w:rFonts w:ascii="순천향체" w:eastAsia="순천향체" w:hAnsi="순천향체"/>
            <w:sz w:val="22"/>
            <w:szCs w:val="18"/>
            <w:lang w:eastAsia="ko-KR"/>
          </w:rPr>
          <w:delText>4: 비밀번호는 오직 사용자 본인만 알고 있다.</w:delText>
        </w:r>
      </w:del>
    </w:p>
    <w:p w14:paraId="025DDC18" w14:textId="7D00F425" w:rsidR="00F67B0B" w:rsidRPr="00B51396" w:rsidDel="00552D7F" w:rsidRDefault="005F2A9F" w:rsidP="005F2A9F">
      <w:pPr>
        <w:pStyle w:val="ae"/>
        <w:shd w:val="clear" w:color="auto" w:fill="F8F9FA"/>
        <w:spacing w:before="0" w:beforeAutospacing="0" w:after="0" w:afterAutospacing="0"/>
        <w:rPr>
          <w:del w:id="185" w:author="user" w:date="2020-07-13T11:18:00Z"/>
          <w:rFonts w:ascii="순천향체" w:eastAsia="순천향체" w:hAnsi="순천향체"/>
          <w:sz w:val="22"/>
          <w:szCs w:val="18"/>
          <w:lang w:eastAsia="ko-KR"/>
        </w:rPr>
      </w:pPr>
      <w:del w:id="186" w:author="user" w:date="2020-07-13T11:18:00Z">
        <w:r w:rsidRPr="00B51396" w:rsidDel="00552D7F">
          <w:rPr>
            <w:rFonts w:ascii="순천향체" w:eastAsia="순천향체" w:hAnsi="순천향체" w:hint="eastAsia"/>
            <w:sz w:val="22"/>
            <w:szCs w:val="18"/>
            <w:lang w:eastAsia="ko-KR"/>
          </w:rPr>
          <w:delText>전제조건</w:delText>
        </w:r>
        <w:r w:rsidRPr="00B51396" w:rsidDel="00552D7F">
          <w:rPr>
            <w:rFonts w:ascii="순천향체" w:eastAsia="순천향체" w:hAnsi="순천향체"/>
            <w:sz w:val="22"/>
            <w:szCs w:val="18"/>
            <w:lang w:eastAsia="ko-KR"/>
          </w:rPr>
          <w:delText xml:space="preserve"> </w:delText>
        </w:r>
        <w:r w:rsidR="00F67B0B" w:rsidRPr="00B51396" w:rsidDel="00552D7F">
          <w:rPr>
            <w:rFonts w:ascii="순천향체" w:eastAsia="순천향체" w:hAnsi="순천향체"/>
            <w:sz w:val="22"/>
            <w:szCs w:val="18"/>
            <w:lang w:eastAsia="ko-KR"/>
          </w:rPr>
          <w:delText>5: 문은 안</w:delText>
        </w:r>
        <w:r w:rsidRPr="00B51396" w:rsidDel="00552D7F">
          <w:rPr>
            <w:rFonts w:ascii="순천향체" w:eastAsia="순천향체" w:hAnsi="순천향체" w:hint="eastAsia"/>
            <w:sz w:val="22"/>
            <w:szCs w:val="18"/>
            <w:lang w:eastAsia="ko-KR"/>
          </w:rPr>
          <w:delText xml:space="preserve"> </w:delText>
        </w:r>
        <w:r w:rsidR="00F67B0B" w:rsidRPr="00B51396" w:rsidDel="00552D7F">
          <w:rPr>
            <w:rFonts w:ascii="순천향체" w:eastAsia="순천향체" w:hAnsi="순천향체"/>
            <w:sz w:val="22"/>
            <w:szCs w:val="18"/>
            <w:lang w:eastAsia="ko-KR"/>
          </w:rPr>
          <w:delText>닫음으로 초래된 결과는 문을 연 사용자에게 책임이 있다.</w:delText>
        </w:r>
      </w:del>
    </w:p>
    <w:p w14:paraId="64F87AE6" w14:textId="30EA1F9D" w:rsidR="005F2A9F" w:rsidRPr="00B51396" w:rsidDel="00552D7F" w:rsidRDefault="005F2A9F" w:rsidP="005F2A9F">
      <w:pPr>
        <w:pStyle w:val="ae"/>
        <w:numPr>
          <w:ilvl w:val="0"/>
          <w:numId w:val="4"/>
        </w:numPr>
        <w:shd w:val="clear" w:color="auto" w:fill="F8F9FA"/>
        <w:spacing w:before="0" w:beforeAutospacing="0" w:after="0" w:afterAutospacing="0"/>
        <w:rPr>
          <w:del w:id="187" w:author="user" w:date="2020-07-13T11:18:00Z"/>
          <w:rFonts w:ascii="순천향체" w:eastAsia="순천향체" w:hAnsi="순천향체"/>
          <w:sz w:val="22"/>
          <w:szCs w:val="18"/>
          <w:lang w:eastAsia="ko-KR"/>
        </w:rPr>
      </w:pPr>
      <w:del w:id="188" w:author="user" w:date="2020-07-13T11:18:00Z">
        <w:r w:rsidRPr="00B51396" w:rsidDel="00552D7F">
          <w:rPr>
            <w:rFonts w:ascii="순천향체" w:eastAsia="순천향체" w:hAnsi="순천향체" w:hint="eastAsia"/>
            <w:sz w:val="22"/>
            <w:szCs w:val="18"/>
            <w:lang w:eastAsia="ko-KR"/>
          </w:rPr>
          <w:delText>블루투스와 라즈베리 파이는 일정 거리 이내에 있어야 한다.</w:delText>
        </w:r>
      </w:del>
    </w:p>
    <w:p w14:paraId="1D9C36DB" w14:textId="61678C96" w:rsidR="005F2A9F" w:rsidRPr="00B51396" w:rsidRDefault="005F2A9F" w:rsidP="005F2A9F">
      <w:pPr>
        <w:pStyle w:val="ae"/>
        <w:shd w:val="clear" w:color="auto" w:fill="F8F9FA"/>
        <w:spacing w:before="0" w:beforeAutospacing="0" w:after="0" w:afterAutospacing="0"/>
        <w:rPr>
          <w:rFonts w:ascii="순천향체" w:eastAsia="순천향체" w:hAnsi="순천향체"/>
          <w:sz w:val="22"/>
          <w:szCs w:val="18"/>
          <w:lang w:eastAsia="ko-KR"/>
        </w:rPr>
      </w:pPr>
    </w:p>
    <w:p w14:paraId="1FEAB593" w14:textId="4C752E6F" w:rsidR="00E067A6" w:rsidRPr="00B51396" w:rsidRDefault="00E067A6" w:rsidP="00F46D2D">
      <w:pPr>
        <w:pStyle w:val="3"/>
        <w:rPr>
          <w:rFonts w:ascii="순천향체" w:eastAsia="순천향체" w:hAnsi="순천향체"/>
        </w:rPr>
      </w:pPr>
      <w:bookmarkStart w:id="189" w:name="_Toc45328394"/>
      <w:r w:rsidRPr="00B51396">
        <w:rPr>
          <w:rFonts w:ascii="순천향체" w:eastAsia="순천향체" w:hAnsi="순천향체" w:cs="맑은 고딕" w:hint="eastAsia"/>
          <w:lang w:eastAsia="ko-KR"/>
        </w:rPr>
        <w:t>테스트</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케이스</w:t>
      </w:r>
      <w:bookmarkEnd w:id="189"/>
    </w:p>
    <w:tbl>
      <w:tblPr>
        <w:tblW w:w="8820"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736"/>
        <w:gridCol w:w="5384"/>
        <w:gridCol w:w="1278"/>
        <w:gridCol w:w="1422"/>
      </w:tblGrid>
      <w:tr w:rsidR="00B51396" w:rsidRPr="00B51396" w14:paraId="0B963181" w14:textId="77777777" w:rsidTr="00C00605">
        <w:tc>
          <w:tcPr>
            <w:tcW w:w="736" w:type="dxa"/>
            <w:shd w:val="clear" w:color="auto" w:fill="D9D9D9"/>
          </w:tcPr>
          <w:p w14:paraId="0A4478E2" w14:textId="77777777" w:rsidR="00E067A6" w:rsidRPr="00B51396" w:rsidRDefault="00E067A6" w:rsidP="00800B87">
            <w:pPr>
              <w:jc w:val="center"/>
              <w:rPr>
                <w:rFonts w:ascii="순천향체" w:eastAsia="순천향체" w:hAnsi="순천향체" w:cs="Arial"/>
                <w:b/>
                <w:sz w:val="20"/>
                <w:szCs w:val="20"/>
              </w:rPr>
            </w:pPr>
            <w:r w:rsidRPr="00B51396">
              <w:rPr>
                <w:rFonts w:ascii="순천향체" w:eastAsia="순천향체" w:hAnsi="순천향체" w:cs="Arial" w:hint="eastAsia"/>
                <w:b/>
                <w:sz w:val="20"/>
                <w:szCs w:val="20"/>
                <w:lang w:eastAsia="ko-KR"/>
              </w:rPr>
              <w:t>번호</w:t>
            </w:r>
          </w:p>
        </w:tc>
        <w:tc>
          <w:tcPr>
            <w:tcW w:w="5384" w:type="dxa"/>
            <w:shd w:val="clear" w:color="auto" w:fill="D9D9D9"/>
          </w:tcPr>
          <w:p w14:paraId="7FDE3D94" w14:textId="77777777" w:rsidR="00E067A6" w:rsidRPr="00B51396" w:rsidRDefault="00E067A6" w:rsidP="00A031F3">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테스트 케이스</w:t>
            </w:r>
          </w:p>
        </w:tc>
        <w:tc>
          <w:tcPr>
            <w:tcW w:w="1278" w:type="dxa"/>
            <w:shd w:val="clear" w:color="auto" w:fill="D9D9D9"/>
          </w:tcPr>
          <w:p w14:paraId="0BED61E9" w14:textId="77777777" w:rsidR="00E067A6" w:rsidRPr="00B51396" w:rsidRDefault="00E067A6" w:rsidP="00281A8F">
            <w:pPr>
              <w:jc w:val="cente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테스트 결과</w:t>
            </w:r>
          </w:p>
        </w:tc>
        <w:tc>
          <w:tcPr>
            <w:tcW w:w="1422" w:type="dxa"/>
            <w:shd w:val="clear" w:color="auto" w:fill="D9D9D9"/>
          </w:tcPr>
          <w:p w14:paraId="2CD1E6F6" w14:textId="77777777" w:rsidR="00E067A6" w:rsidRPr="00B51396" w:rsidRDefault="00E067A6" w:rsidP="00281A8F">
            <w:pPr>
              <w:jc w:val="cente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요구사항 번호</w:t>
            </w:r>
          </w:p>
        </w:tc>
      </w:tr>
      <w:tr w:rsidR="00B51396" w:rsidRPr="00B51396" w14:paraId="104436AE" w14:textId="77777777" w:rsidTr="00C00605">
        <w:tc>
          <w:tcPr>
            <w:tcW w:w="736" w:type="dxa"/>
            <w:shd w:val="clear" w:color="auto" w:fill="auto"/>
          </w:tcPr>
          <w:p w14:paraId="1BF5D5F1" w14:textId="77777777" w:rsidR="00E067A6" w:rsidRPr="00B51396" w:rsidRDefault="00E067A6" w:rsidP="00800B87">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TC-001</w:t>
            </w:r>
          </w:p>
        </w:tc>
        <w:tc>
          <w:tcPr>
            <w:tcW w:w="5384" w:type="dxa"/>
            <w:shd w:val="clear" w:color="auto" w:fill="auto"/>
          </w:tcPr>
          <w:p w14:paraId="072A7EAF" w14:textId="77777777" w:rsidR="00E067A6" w:rsidRPr="00B51396" w:rsidRDefault="005F2A9F" w:rsidP="00BF3207">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리모컨을 이용해 사용자의 권한으로 문 개폐되는지 확인</w:t>
            </w:r>
          </w:p>
          <w:p w14:paraId="111B990E" w14:textId="77777777" w:rsidR="005F2A9F" w:rsidRPr="00B51396" w:rsidRDefault="005F2A9F" w:rsidP="005F2A9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6ACB563F" w14:textId="7B3B2DBF" w:rsidR="005F2A9F" w:rsidRPr="00B51396" w:rsidRDefault="00581492" w:rsidP="005F2A9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키패드에 사용자의 학번과 비번을 입력한다</w:t>
            </w:r>
            <w:r w:rsidR="006E0B7E" w:rsidRPr="00B51396">
              <w:rPr>
                <w:rFonts w:ascii="순천향체" w:eastAsia="순천향체" w:hAnsi="순천향체" w:cs="Arial" w:hint="eastAsia"/>
                <w:sz w:val="20"/>
                <w:szCs w:val="20"/>
                <w:lang w:eastAsia="ko-KR"/>
              </w:rPr>
              <w:t>.</w:t>
            </w:r>
          </w:p>
          <w:p w14:paraId="15B8AD85" w14:textId="77777777" w:rsidR="005F2A9F" w:rsidRPr="00B51396" w:rsidRDefault="005F2A9F" w:rsidP="005F2A9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411D3B3E" w14:textId="0515E475" w:rsidR="005F2A9F" w:rsidRPr="00B51396" w:rsidRDefault="00FE7B0B" w:rsidP="00FE7B0B">
            <w:pPr>
              <w:rPr>
                <w:rFonts w:ascii="순천향체" w:eastAsia="순천향체" w:hAnsi="순천향체" w:cs="Arial"/>
                <w:b/>
                <w:sz w:val="20"/>
                <w:szCs w:val="20"/>
                <w:lang w:eastAsia="ko-KR"/>
              </w:rPr>
            </w:pPr>
            <w:r w:rsidRPr="00B51396">
              <w:rPr>
                <w:rFonts w:ascii="순천향체" w:eastAsia="순천향체" w:hAnsi="순천향체" w:cs="Arial" w:hint="eastAsia"/>
                <w:sz w:val="20"/>
                <w:szCs w:val="20"/>
                <w:lang w:eastAsia="ko-KR"/>
              </w:rPr>
              <w:t>1. 입력된 사용자의 정보가 맞을 경우 문이 열리고 틀릴 경우 문이 열리지 않는다.</w:t>
            </w:r>
          </w:p>
        </w:tc>
        <w:tc>
          <w:tcPr>
            <w:tcW w:w="1278" w:type="dxa"/>
            <w:shd w:val="clear" w:color="auto" w:fill="auto"/>
          </w:tcPr>
          <w:p w14:paraId="1976984F" w14:textId="77777777" w:rsidR="00E067A6" w:rsidRPr="00B51396" w:rsidRDefault="00E067A6" w:rsidP="00C00605">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75BDDFEB" w14:textId="77777777" w:rsidR="00E067A6" w:rsidRPr="00B51396" w:rsidRDefault="00E067A6" w:rsidP="00BF3207">
            <w:pPr>
              <w:jc w:val="center"/>
              <w:rPr>
                <w:rFonts w:ascii="순천향체" w:eastAsia="순천향체" w:hAnsi="순천향체" w:cs="Arial"/>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FR-1</w:t>
            </w:r>
          </w:p>
        </w:tc>
      </w:tr>
      <w:tr w:rsidR="00B51396" w:rsidRPr="00B51396" w14:paraId="7C4F6353" w14:textId="77777777" w:rsidTr="00C00605">
        <w:tc>
          <w:tcPr>
            <w:tcW w:w="736" w:type="dxa"/>
            <w:shd w:val="clear" w:color="auto" w:fill="auto"/>
          </w:tcPr>
          <w:p w14:paraId="23F271E0" w14:textId="77777777" w:rsidR="00E067A6" w:rsidRPr="00B51396" w:rsidRDefault="00E067A6" w:rsidP="00FE1679">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TC-002</w:t>
            </w:r>
          </w:p>
        </w:tc>
        <w:tc>
          <w:tcPr>
            <w:tcW w:w="5384" w:type="dxa"/>
            <w:shd w:val="clear" w:color="auto" w:fill="auto"/>
          </w:tcPr>
          <w:p w14:paraId="4991320F" w14:textId="4739605D" w:rsidR="00E067A6" w:rsidRPr="00B51396" w:rsidRDefault="005F2A9F" w:rsidP="00BF3207">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음식통이</w:t>
            </w:r>
            <w:r w:rsidR="006E0B7E" w:rsidRPr="00B51396">
              <w:rPr>
                <w:rFonts w:ascii="순천향체" w:eastAsia="순천향체" w:hAnsi="순천향체" w:cs="Arial" w:hint="eastAsia"/>
                <w:b/>
                <w:sz w:val="20"/>
                <w:szCs w:val="20"/>
                <w:lang w:eastAsia="ko-KR"/>
              </w:rPr>
              <w:t xml:space="preserve"> 서버</w:t>
            </w:r>
            <w:r w:rsidRPr="00B51396">
              <w:rPr>
                <w:rFonts w:ascii="순천향체" w:eastAsia="순천향체" w:hAnsi="순천향체" w:cs="Arial" w:hint="eastAsia"/>
                <w:b/>
                <w:sz w:val="20"/>
                <w:szCs w:val="20"/>
                <w:lang w:eastAsia="ko-KR"/>
              </w:rPr>
              <w:t>에서 등록되는지 확인</w:t>
            </w:r>
          </w:p>
          <w:p w14:paraId="3F8B4417" w14:textId="77777777" w:rsidR="005F2A9F" w:rsidRPr="00B51396" w:rsidRDefault="005F2A9F" w:rsidP="00BF3207">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18F961E8" w14:textId="5DE60675" w:rsidR="005F2A9F" w:rsidRPr="00B51396" w:rsidRDefault="00FE7B0B" w:rsidP="00BF3207">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음식통을 RFID리더기에 RFID를 태깅한다.</w:t>
            </w:r>
          </w:p>
          <w:p w14:paraId="42BFBF5B" w14:textId="77777777" w:rsidR="005F2A9F" w:rsidRPr="00B51396" w:rsidRDefault="005F2A9F" w:rsidP="00BF3207">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27076EDA" w14:textId="0F10748B" w:rsidR="005F2A9F" w:rsidRPr="00B51396" w:rsidRDefault="00C838D6" w:rsidP="00BF3207">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w:t>
            </w:r>
            <w:r w:rsidR="00FE7B0B" w:rsidRPr="00B51396">
              <w:rPr>
                <w:rFonts w:ascii="순천향체" w:eastAsia="순천향체" w:hAnsi="순천향체" w:cs="Arial" w:hint="eastAsia"/>
                <w:sz w:val="20"/>
                <w:szCs w:val="20"/>
                <w:lang w:eastAsia="ko-KR"/>
              </w:rPr>
              <w:t>. DB에 태깅한 RFID가</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 xml:space="preserve">앱에 </w:t>
            </w:r>
            <w:r w:rsidR="00FE7B0B" w:rsidRPr="00B51396">
              <w:rPr>
                <w:rFonts w:ascii="순천향체" w:eastAsia="순천향체" w:hAnsi="순천향체" w:cs="Arial" w:hint="eastAsia"/>
                <w:sz w:val="20"/>
                <w:szCs w:val="20"/>
                <w:lang w:eastAsia="ko-KR"/>
              </w:rPr>
              <w:t>등록되었는지 확인</w:t>
            </w:r>
          </w:p>
        </w:tc>
        <w:tc>
          <w:tcPr>
            <w:tcW w:w="1278" w:type="dxa"/>
            <w:shd w:val="clear" w:color="auto" w:fill="auto"/>
          </w:tcPr>
          <w:p w14:paraId="633457D1" w14:textId="77777777" w:rsidR="00E067A6" w:rsidRPr="00B51396" w:rsidRDefault="00E067A6" w:rsidP="00FE1679">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6A19D6B9" w14:textId="77777777" w:rsidR="00E067A6" w:rsidRPr="00B51396" w:rsidRDefault="00E067A6" w:rsidP="00BF3207">
            <w:pPr>
              <w:jc w:val="center"/>
              <w:rPr>
                <w:rFonts w:ascii="순천향체" w:eastAsia="순천향체" w:hAnsi="순천향체" w:cs="Arial"/>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Pr="00B51396">
              <w:rPr>
                <w:rFonts w:ascii="순천향체" w:eastAsia="순천향체" w:hAnsi="순천향체" w:cs="Arial"/>
                <w:i/>
                <w:sz w:val="20"/>
                <w:szCs w:val="20"/>
                <w:lang w:eastAsia="ko-KR"/>
              </w:rPr>
              <w:t>2</w:t>
            </w:r>
          </w:p>
        </w:tc>
      </w:tr>
      <w:tr w:rsidR="00B51396" w:rsidRPr="00B51396" w14:paraId="5C8732B1" w14:textId="77777777" w:rsidTr="00C00605">
        <w:tc>
          <w:tcPr>
            <w:tcW w:w="736" w:type="dxa"/>
            <w:shd w:val="clear" w:color="auto" w:fill="auto"/>
          </w:tcPr>
          <w:p w14:paraId="0CA26B7B" w14:textId="77777777" w:rsidR="00E067A6" w:rsidRPr="00B51396" w:rsidRDefault="00E067A6" w:rsidP="00F61205">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w:t>
            </w:r>
            <w:r w:rsidRPr="00B51396">
              <w:rPr>
                <w:rFonts w:ascii="순천향체" w:eastAsia="순천향체" w:hAnsi="순천향체" w:cs="Arial"/>
                <w:i/>
                <w:sz w:val="20"/>
                <w:szCs w:val="20"/>
                <w:lang w:eastAsia="ko-KR"/>
              </w:rPr>
              <w:t>3</w:t>
            </w:r>
          </w:p>
        </w:tc>
        <w:tc>
          <w:tcPr>
            <w:tcW w:w="5384" w:type="dxa"/>
            <w:shd w:val="clear" w:color="auto" w:fill="auto"/>
          </w:tcPr>
          <w:p w14:paraId="00065580" w14:textId="19EA5CD6" w:rsidR="00E067A6" w:rsidRPr="00B51396" w:rsidRDefault="005F2A9F" w:rsidP="00F61205">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음식통이</w:t>
            </w:r>
            <w:r w:rsidR="006E0B7E" w:rsidRPr="00B51396">
              <w:rPr>
                <w:rFonts w:ascii="순천향체" w:eastAsia="순천향체" w:hAnsi="순천향체" w:cs="Arial" w:hint="eastAsia"/>
                <w:b/>
                <w:sz w:val="20"/>
                <w:szCs w:val="20"/>
                <w:lang w:eastAsia="ko-KR"/>
              </w:rPr>
              <w:t xml:space="preserve"> 서버</w:t>
            </w:r>
            <w:r w:rsidRPr="00B51396">
              <w:rPr>
                <w:rFonts w:ascii="순천향체" w:eastAsia="순천향체" w:hAnsi="순천향체" w:cs="Arial" w:hint="eastAsia"/>
                <w:b/>
                <w:sz w:val="20"/>
                <w:szCs w:val="20"/>
                <w:lang w:eastAsia="ko-KR"/>
              </w:rPr>
              <w:t>에서 삭제되는지 확인</w:t>
            </w:r>
          </w:p>
          <w:p w14:paraId="7C03F051" w14:textId="77777777" w:rsidR="00C838D6" w:rsidRPr="00B51396" w:rsidRDefault="00C838D6" w:rsidP="00C838D6">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lastRenderedPageBreak/>
              <w:t>&lt;테스트 절차&gt;</w:t>
            </w:r>
          </w:p>
          <w:p w14:paraId="3E274A1D" w14:textId="77777777" w:rsidR="00C838D6" w:rsidRPr="00B51396" w:rsidRDefault="00C838D6" w:rsidP="00C838D6">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음식통을 RFID리더기에 RFID를 태깅한다.</w:t>
            </w:r>
          </w:p>
          <w:p w14:paraId="04530997" w14:textId="77777777" w:rsidR="00C838D6" w:rsidRPr="00B51396" w:rsidRDefault="00C838D6" w:rsidP="00C838D6">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4E01F8C4" w14:textId="498A4A21" w:rsidR="005F2A9F" w:rsidRPr="00B51396" w:rsidRDefault="00C838D6" w:rsidP="00C838D6">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DB에 태깅한 RFID가</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 xml:space="preserve">앱에 등록되었는지 확인 </w:t>
            </w:r>
          </w:p>
        </w:tc>
        <w:tc>
          <w:tcPr>
            <w:tcW w:w="1278" w:type="dxa"/>
            <w:shd w:val="clear" w:color="auto" w:fill="auto"/>
          </w:tcPr>
          <w:p w14:paraId="3CB1620D" w14:textId="77777777" w:rsidR="00E067A6" w:rsidRPr="00B51396" w:rsidRDefault="00E067A6" w:rsidP="00F61205">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lastRenderedPageBreak/>
              <w:t>O/X</w:t>
            </w:r>
          </w:p>
        </w:tc>
        <w:tc>
          <w:tcPr>
            <w:tcW w:w="1422" w:type="dxa"/>
            <w:shd w:val="clear" w:color="auto" w:fill="auto"/>
          </w:tcPr>
          <w:p w14:paraId="7C0B674F" w14:textId="5924BF72" w:rsidR="00E067A6" w:rsidRPr="00B51396" w:rsidRDefault="00E067A6" w:rsidP="0049758D">
            <w:pPr>
              <w:jc w:val="center"/>
              <w:rPr>
                <w:rFonts w:ascii="순천향체" w:eastAsia="순천향체" w:hAnsi="순천향체" w:cs="Arial"/>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w:t>
            </w:r>
            <w:r w:rsidR="00F13BB0" w:rsidRPr="00B51396">
              <w:rPr>
                <w:rFonts w:ascii="순천향체" w:eastAsia="순천향체" w:hAnsi="순천향체" w:cs="Arial" w:hint="eastAsia"/>
                <w:i/>
                <w:sz w:val="20"/>
                <w:szCs w:val="20"/>
                <w:lang w:eastAsia="ko-KR"/>
              </w:rPr>
              <w:t>3</w:t>
            </w:r>
          </w:p>
        </w:tc>
      </w:tr>
      <w:tr w:rsidR="00B51396" w:rsidRPr="00B51396" w14:paraId="2137F52D" w14:textId="77777777" w:rsidTr="00C00605">
        <w:tc>
          <w:tcPr>
            <w:tcW w:w="736" w:type="dxa"/>
            <w:shd w:val="clear" w:color="auto" w:fill="auto"/>
          </w:tcPr>
          <w:p w14:paraId="079F254B" w14:textId="1A3B0F59"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lastRenderedPageBreak/>
              <w:t>TC-004</w:t>
            </w:r>
          </w:p>
        </w:tc>
        <w:tc>
          <w:tcPr>
            <w:tcW w:w="5384" w:type="dxa"/>
            <w:shd w:val="clear" w:color="auto" w:fill="auto"/>
          </w:tcPr>
          <w:p w14:paraId="3D159B81" w14:textId="77777777" w:rsidR="00F13BB0" w:rsidRPr="00B51396" w:rsidRDefault="00F13BB0" w:rsidP="00F13BB0">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다른 사람의 음식통을 가져갔을 때 도난이 감지되는지 확인</w:t>
            </w:r>
          </w:p>
          <w:p w14:paraId="69EFF4C0"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358D62AF" w14:textId="6A04B199"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사용자의 RFID 음식통이 아닌 RFID 음식통을 태깅하지 않고 문을 닫고 가져간다.</w:t>
            </w:r>
          </w:p>
          <w:p w14:paraId="46580B8B" w14:textId="7F21E015"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2. 사용자의 RFID 음식통이 아닌 RFID 음식통을 태깅 하고 문을 닫고 가져간다.</w:t>
            </w:r>
          </w:p>
          <w:p w14:paraId="0C0FB3DC"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7F6670DB" w14:textId="681CAC51"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사용자 앱으로 사진이 전송되었는지 확인한다.</w:t>
            </w:r>
          </w:p>
        </w:tc>
        <w:tc>
          <w:tcPr>
            <w:tcW w:w="1278" w:type="dxa"/>
            <w:shd w:val="clear" w:color="auto" w:fill="auto"/>
          </w:tcPr>
          <w:p w14:paraId="18046DC2" w14:textId="755015F4" w:rsidR="00F13BB0" w:rsidRPr="00B51396" w:rsidRDefault="00F13BB0" w:rsidP="00F13BB0">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7CF36A0A" w14:textId="346BCD76"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FR-4</w:t>
            </w:r>
          </w:p>
        </w:tc>
      </w:tr>
      <w:tr w:rsidR="00B51396" w:rsidRPr="00B51396" w14:paraId="5D358C2E" w14:textId="77777777" w:rsidTr="00C00605">
        <w:tc>
          <w:tcPr>
            <w:tcW w:w="736" w:type="dxa"/>
            <w:shd w:val="clear" w:color="auto" w:fill="auto"/>
          </w:tcPr>
          <w:p w14:paraId="4D60E75B" w14:textId="5E0C1907"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TC-005</w:t>
            </w:r>
          </w:p>
        </w:tc>
        <w:tc>
          <w:tcPr>
            <w:tcW w:w="5384" w:type="dxa"/>
            <w:shd w:val="clear" w:color="auto" w:fill="auto"/>
          </w:tcPr>
          <w:p w14:paraId="423746EA" w14:textId="77777777" w:rsidR="00F13BB0" w:rsidRPr="00B51396" w:rsidRDefault="00F13BB0" w:rsidP="00F13BB0">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문을 닫지 않았을 때 일정 시간 후 감지 및 관리자에게 메시지가 전달되는지 확인</w:t>
            </w:r>
          </w:p>
          <w:p w14:paraId="0366121B"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7DD136A0" w14:textId="5A298092"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 xml:space="preserve">문을 열고 </w:t>
            </w:r>
            <w:r w:rsidRPr="00B51396">
              <w:rPr>
                <w:rFonts w:ascii="순천향체" w:eastAsia="순천향체" w:hAnsi="순천향체" w:cs="Arial"/>
                <w:sz w:val="20"/>
                <w:szCs w:val="20"/>
                <w:lang w:eastAsia="ko-KR"/>
              </w:rPr>
              <w:t>‘</w:t>
            </w:r>
            <w:r w:rsidRPr="00B51396">
              <w:rPr>
                <w:rFonts w:ascii="순천향체" w:eastAsia="순천향체" w:hAnsi="순천향체" w:cs="Arial" w:hint="eastAsia"/>
                <w:sz w:val="20"/>
                <w:szCs w:val="20"/>
                <w:lang w:eastAsia="ko-KR"/>
              </w:rPr>
              <w:t>일정 시간</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후가 지났는지 확인한다.</w:t>
            </w:r>
          </w:p>
          <w:p w14:paraId="05363DE1" w14:textId="75B8E2CE"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2.</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관리자에게 메시지가 전달되었는지 확인한다.</w:t>
            </w:r>
          </w:p>
          <w:p w14:paraId="5E298764"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19985F6F" w14:textId="0F506CC6"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관리자의 이메일에 전달된 값이 있는지 확인한다.</w:t>
            </w:r>
          </w:p>
        </w:tc>
        <w:tc>
          <w:tcPr>
            <w:tcW w:w="1278" w:type="dxa"/>
            <w:shd w:val="clear" w:color="auto" w:fill="auto"/>
          </w:tcPr>
          <w:p w14:paraId="0591E2D8" w14:textId="3A72055D" w:rsidR="00F13BB0" w:rsidRPr="00B51396" w:rsidRDefault="00F13BB0" w:rsidP="00F13BB0">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48B830D1" w14:textId="23007272"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FR-5</w:t>
            </w:r>
          </w:p>
        </w:tc>
      </w:tr>
      <w:tr w:rsidR="00B51396" w:rsidRPr="00B51396" w14:paraId="2782869F" w14:textId="77777777" w:rsidTr="00C00605">
        <w:tc>
          <w:tcPr>
            <w:tcW w:w="736" w:type="dxa"/>
            <w:shd w:val="clear" w:color="auto" w:fill="auto"/>
          </w:tcPr>
          <w:p w14:paraId="27830CAA" w14:textId="1EB2411F"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TC-006</w:t>
            </w:r>
          </w:p>
        </w:tc>
        <w:tc>
          <w:tcPr>
            <w:tcW w:w="5384" w:type="dxa"/>
            <w:shd w:val="clear" w:color="auto" w:fill="auto"/>
          </w:tcPr>
          <w:p w14:paraId="6777983C" w14:textId="6B0765F0" w:rsidR="00F13BB0" w:rsidRPr="00B51396" w:rsidRDefault="00F13BB0" w:rsidP="00F13BB0">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사용자 앱에 사용자의 음식 리스트가 있는지 확인</w:t>
            </w:r>
          </w:p>
          <w:p w14:paraId="381F28EF"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17880811" w14:textId="2B37FCC9"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앱을 실행시킨다.</w:t>
            </w:r>
          </w:p>
          <w:p w14:paraId="1DE973ED" w14:textId="7D57F099"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2.</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본인의 학번,</w:t>
            </w:r>
            <w:r w:rsidRPr="00B51396">
              <w:rPr>
                <w:rFonts w:ascii="순천향체" w:eastAsia="순천향체" w:hAnsi="순천향체" w:cs="Arial"/>
                <w:sz w:val="20"/>
                <w:szCs w:val="20"/>
                <w:lang w:eastAsia="ko-KR"/>
              </w:rPr>
              <w:t xml:space="preserve"> </w:t>
            </w:r>
            <w:r w:rsidRPr="00B51396">
              <w:rPr>
                <w:rFonts w:ascii="순천향체" w:eastAsia="순천향체" w:hAnsi="순천향체" w:cs="Arial" w:hint="eastAsia"/>
                <w:sz w:val="20"/>
                <w:szCs w:val="20"/>
                <w:lang w:eastAsia="ko-KR"/>
              </w:rPr>
              <w:t>비밀번호 인식 후 음식 리스트를 확인해야 한다.</w:t>
            </w:r>
          </w:p>
          <w:p w14:paraId="71C3180F" w14:textId="2A0CDF5C"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6989A5A1" w14:textId="5BD4869E"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앱을 실행하여 전달된 음식리스트를 확인한다.</w:t>
            </w:r>
          </w:p>
        </w:tc>
        <w:tc>
          <w:tcPr>
            <w:tcW w:w="1278" w:type="dxa"/>
            <w:shd w:val="clear" w:color="auto" w:fill="auto"/>
          </w:tcPr>
          <w:p w14:paraId="60A40374" w14:textId="5D0BD30E" w:rsidR="00F13BB0" w:rsidRPr="00B51396" w:rsidRDefault="00F13BB0" w:rsidP="00F13BB0">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0F255D8C" w14:textId="51145D94"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FR-6</w:t>
            </w:r>
          </w:p>
        </w:tc>
      </w:tr>
      <w:tr w:rsidR="00B51396" w:rsidRPr="00B51396" w14:paraId="4212D069" w14:textId="77777777" w:rsidTr="00C00605">
        <w:tc>
          <w:tcPr>
            <w:tcW w:w="736" w:type="dxa"/>
            <w:shd w:val="clear" w:color="auto" w:fill="auto"/>
          </w:tcPr>
          <w:p w14:paraId="2ADC4738" w14:textId="517653FD"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TC-007</w:t>
            </w:r>
          </w:p>
        </w:tc>
        <w:tc>
          <w:tcPr>
            <w:tcW w:w="5384" w:type="dxa"/>
            <w:shd w:val="clear" w:color="auto" w:fill="auto"/>
          </w:tcPr>
          <w:p w14:paraId="5C2C2AA7" w14:textId="77777777" w:rsidR="00F13BB0" w:rsidRPr="00B51396" w:rsidRDefault="00F13BB0" w:rsidP="00F13BB0">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음식통을 태깅 후 가져가지 않거나,</w:t>
            </w:r>
            <w:r w:rsidRPr="00B51396">
              <w:rPr>
                <w:rFonts w:ascii="순천향체" w:eastAsia="순천향체" w:hAnsi="순천향체" w:cs="Arial"/>
                <w:b/>
                <w:sz w:val="20"/>
                <w:szCs w:val="20"/>
                <w:lang w:eastAsia="ko-KR"/>
              </w:rPr>
              <w:t xml:space="preserve"> </w:t>
            </w:r>
            <w:r w:rsidRPr="00B51396">
              <w:rPr>
                <w:rFonts w:ascii="순천향체" w:eastAsia="순천향체" w:hAnsi="순천향체" w:cs="Arial" w:hint="eastAsia"/>
                <w:b/>
                <w:sz w:val="20"/>
                <w:szCs w:val="20"/>
                <w:lang w:eastAsia="ko-KR"/>
              </w:rPr>
              <w:t>보관하지 않을 경우 서버에서 파악하여 태깅 취소 설정</w:t>
            </w:r>
          </w:p>
          <w:p w14:paraId="1D933F1C"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절차&gt;</w:t>
            </w:r>
          </w:p>
          <w:p w14:paraId="67769F06" w14:textId="12FB72E8"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RFID리더기에 RFID를 태깅 후 냉장고 안에 음식통을 가져가지 않는다.</w:t>
            </w:r>
            <w:r w:rsidRPr="00B51396">
              <w:rPr>
                <w:rFonts w:ascii="순천향체" w:eastAsia="순천향체" w:hAnsi="순천향체" w:cs="Arial" w:hint="eastAsia"/>
                <w:sz w:val="20"/>
                <w:szCs w:val="20"/>
                <w:lang w:eastAsia="ko-KR"/>
              </w:rPr>
              <w:cr/>
              <w:t>2. 문을 닫는다.</w:t>
            </w:r>
          </w:p>
          <w:p w14:paraId="3CD16BC7" w14:textId="7777777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&lt;테스트 결과 확인 방법&gt;</w:t>
            </w:r>
          </w:p>
          <w:p w14:paraId="5FA4EB36" w14:textId="6081AEB7" w:rsidR="00F13BB0" w:rsidRPr="00B51396" w:rsidRDefault="00F13BB0" w:rsidP="00F13BB0">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사용자 앱에 RFID리스트가 삭제 되지 않는 것을 확인한다.</w:t>
            </w:r>
          </w:p>
        </w:tc>
        <w:tc>
          <w:tcPr>
            <w:tcW w:w="1278" w:type="dxa"/>
            <w:shd w:val="clear" w:color="auto" w:fill="auto"/>
          </w:tcPr>
          <w:p w14:paraId="54E0557A" w14:textId="620C4E8F" w:rsidR="00F13BB0" w:rsidRPr="00B51396" w:rsidRDefault="00F13BB0" w:rsidP="00F13BB0">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3D3C0183" w14:textId="0AC50CE9" w:rsidR="00F13BB0" w:rsidRPr="00B51396" w:rsidRDefault="00F13BB0" w:rsidP="00F13BB0">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FR-7</w:t>
            </w:r>
          </w:p>
        </w:tc>
      </w:tr>
      <w:tr w:rsidR="00B51396" w:rsidRPr="00B51396" w14:paraId="368BEF4F" w14:textId="77777777" w:rsidTr="00C00605">
        <w:tc>
          <w:tcPr>
            <w:tcW w:w="736" w:type="dxa"/>
            <w:shd w:val="clear" w:color="auto" w:fill="auto"/>
          </w:tcPr>
          <w:p w14:paraId="57F515DD" w14:textId="5332CB29" w:rsidR="00DC293D" w:rsidRPr="00B51396" w:rsidRDefault="00DC293D" w:rsidP="00DC293D">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TC-008</w:t>
            </w:r>
          </w:p>
        </w:tc>
        <w:tc>
          <w:tcPr>
            <w:tcW w:w="5384" w:type="dxa"/>
            <w:shd w:val="clear" w:color="auto" w:fill="auto"/>
          </w:tcPr>
          <w:p w14:paraId="0630DB96" w14:textId="77777777" w:rsidR="00DC293D" w:rsidRPr="00B51396" w:rsidRDefault="00DC293D" w:rsidP="00DC293D">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관</w:t>
            </w:r>
            <w:r w:rsidRPr="00B51396">
              <w:rPr>
                <w:rFonts w:ascii="순천향체" w:eastAsia="순천향체" w:hAnsi="순천향체" w:cs="Arial"/>
                <w:b/>
                <w:sz w:val="20"/>
                <w:szCs w:val="20"/>
                <w:lang w:eastAsia="ko-KR"/>
              </w:rPr>
              <w:t>리자</w:t>
            </w:r>
            <w:r w:rsidRPr="00B51396">
              <w:rPr>
                <w:rFonts w:ascii="순천향체" w:eastAsia="순천향체" w:hAnsi="순천향체" w:cs="Arial" w:hint="eastAsia"/>
                <w:b/>
                <w:sz w:val="20"/>
                <w:szCs w:val="20"/>
                <w:lang w:eastAsia="ko-KR"/>
              </w:rPr>
              <w:t xml:space="preserve"> 웹</w:t>
            </w:r>
            <w:r w:rsidRPr="00B51396">
              <w:rPr>
                <w:rFonts w:ascii="순천향체" w:eastAsia="순천향체" w:hAnsi="순천향체" w:cs="Arial"/>
                <w:b/>
                <w:sz w:val="20"/>
                <w:szCs w:val="20"/>
                <w:lang w:eastAsia="ko-KR"/>
              </w:rPr>
              <w:t>페이지에</w:t>
            </w:r>
            <w:r w:rsidRPr="00B51396">
              <w:rPr>
                <w:rFonts w:ascii="순천향체" w:eastAsia="순천향체" w:hAnsi="순천향체" w:cs="Arial" w:hint="eastAsia"/>
                <w:b/>
                <w:sz w:val="20"/>
                <w:szCs w:val="20"/>
                <w:lang w:eastAsia="ko-KR"/>
              </w:rPr>
              <w:t>서 현</w:t>
            </w:r>
            <w:r w:rsidRPr="00B51396">
              <w:rPr>
                <w:rFonts w:ascii="순천향체" w:eastAsia="순천향체" w:hAnsi="순천향체" w:cs="Arial"/>
                <w:b/>
                <w:sz w:val="20"/>
                <w:szCs w:val="20"/>
                <w:lang w:eastAsia="ko-KR"/>
              </w:rPr>
              <w:t>재</w:t>
            </w:r>
            <w:r w:rsidRPr="00B51396">
              <w:rPr>
                <w:rFonts w:ascii="순천향체" w:eastAsia="순천향체" w:hAnsi="순천향체" w:cs="Arial" w:hint="eastAsia"/>
                <w:b/>
                <w:sz w:val="20"/>
                <w:szCs w:val="20"/>
                <w:lang w:eastAsia="ko-KR"/>
              </w:rPr>
              <w:t xml:space="preserve"> 상</w:t>
            </w:r>
            <w:r w:rsidRPr="00B51396">
              <w:rPr>
                <w:rFonts w:ascii="순천향체" w:eastAsia="순천향체" w:hAnsi="순천향체" w:cs="Arial"/>
                <w:b/>
                <w:sz w:val="20"/>
                <w:szCs w:val="20"/>
                <w:lang w:eastAsia="ko-KR"/>
              </w:rPr>
              <w:t>태</w:t>
            </w:r>
            <w:r w:rsidRPr="00B51396">
              <w:rPr>
                <w:rFonts w:ascii="순천향체" w:eastAsia="순천향체" w:hAnsi="순천향체" w:cs="Arial" w:hint="eastAsia"/>
                <w:b/>
                <w:sz w:val="20"/>
                <w:szCs w:val="20"/>
                <w:lang w:eastAsia="ko-KR"/>
              </w:rPr>
              <w:t xml:space="preserve"> 모</w:t>
            </w:r>
            <w:r w:rsidRPr="00B51396">
              <w:rPr>
                <w:rFonts w:ascii="순천향체" w:eastAsia="순천향체" w:hAnsi="순천향체" w:cs="Arial"/>
                <w:b/>
                <w:sz w:val="20"/>
                <w:szCs w:val="20"/>
                <w:lang w:eastAsia="ko-KR"/>
              </w:rPr>
              <w:t>니터링이</w:t>
            </w:r>
            <w:r w:rsidRPr="00B51396">
              <w:rPr>
                <w:rFonts w:ascii="순천향체" w:eastAsia="순천향체" w:hAnsi="순천향체" w:cs="Arial" w:hint="eastAsia"/>
                <w:b/>
                <w:sz w:val="20"/>
                <w:szCs w:val="20"/>
                <w:lang w:eastAsia="ko-KR"/>
              </w:rPr>
              <w:t xml:space="preserve"> 가</w:t>
            </w:r>
            <w:r w:rsidRPr="00B51396">
              <w:rPr>
                <w:rFonts w:ascii="순천향체" w:eastAsia="순천향체" w:hAnsi="순천향체" w:cs="Arial"/>
                <w:b/>
                <w:sz w:val="20"/>
                <w:szCs w:val="20"/>
                <w:lang w:eastAsia="ko-KR"/>
              </w:rPr>
              <w:t>능한지</w:t>
            </w:r>
            <w:r w:rsidRPr="00B51396">
              <w:rPr>
                <w:rFonts w:ascii="순천향체" w:eastAsia="순천향체" w:hAnsi="순천향체" w:cs="Arial" w:hint="eastAsia"/>
                <w:b/>
                <w:sz w:val="20"/>
                <w:szCs w:val="20"/>
                <w:lang w:eastAsia="ko-KR"/>
              </w:rPr>
              <w:t xml:space="preserve"> 확</w:t>
            </w:r>
            <w:r w:rsidRPr="00B51396">
              <w:rPr>
                <w:rFonts w:ascii="순천향체" w:eastAsia="순천향체" w:hAnsi="순천향체" w:cs="Arial"/>
                <w:b/>
                <w:sz w:val="20"/>
                <w:szCs w:val="20"/>
                <w:lang w:eastAsia="ko-KR"/>
              </w:rPr>
              <w:t>인</w:t>
            </w:r>
          </w:p>
          <w:p w14:paraId="209ABDE0" w14:textId="77777777" w:rsidR="00DC293D" w:rsidRPr="00B51396" w:rsidRDefault="00DC293D" w:rsidP="00DC293D">
            <w:pPr>
              <w:rPr>
                <w:rFonts w:ascii="순천향체" w:eastAsia="순천향체" w:hAnsi="순천향체" w:cs="Arial"/>
                <w:sz w:val="20"/>
                <w:szCs w:val="20"/>
                <w:lang w:eastAsia="ko-KR"/>
              </w:rPr>
            </w:pPr>
            <w:r w:rsidRPr="00B51396">
              <w:rPr>
                <w:rFonts w:ascii="순천향체" w:eastAsia="순천향체" w:hAnsi="순천향체" w:cs="Arial"/>
                <w:sz w:val="20"/>
                <w:szCs w:val="20"/>
                <w:lang w:eastAsia="ko-KR"/>
              </w:rPr>
              <w:t>&lt;</w:t>
            </w:r>
            <w:r w:rsidRPr="00B51396">
              <w:rPr>
                <w:rFonts w:ascii="순천향체" w:eastAsia="순천향체" w:hAnsi="순천향체" w:cs="Arial" w:hint="eastAsia"/>
                <w:sz w:val="20"/>
                <w:szCs w:val="20"/>
                <w:lang w:eastAsia="ko-KR"/>
              </w:rPr>
              <w:t>테</w:t>
            </w:r>
            <w:r w:rsidRPr="00B51396">
              <w:rPr>
                <w:rFonts w:ascii="순천향체" w:eastAsia="순천향체" w:hAnsi="순천향체" w:cs="Arial"/>
                <w:sz w:val="20"/>
                <w:szCs w:val="20"/>
                <w:lang w:eastAsia="ko-KR"/>
              </w:rPr>
              <w:t>스트</w:t>
            </w:r>
            <w:r w:rsidRPr="00B51396">
              <w:rPr>
                <w:rFonts w:ascii="순천향체" w:eastAsia="순천향체" w:hAnsi="순천향체" w:cs="Arial" w:hint="eastAsia"/>
                <w:sz w:val="20"/>
                <w:szCs w:val="20"/>
                <w:lang w:eastAsia="ko-KR"/>
              </w:rPr>
              <w:t xml:space="preserve"> 절</w:t>
            </w:r>
            <w:r w:rsidRPr="00B51396">
              <w:rPr>
                <w:rFonts w:ascii="순천향체" w:eastAsia="순천향체" w:hAnsi="순천향체" w:cs="Arial"/>
                <w:sz w:val="20"/>
                <w:szCs w:val="20"/>
                <w:lang w:eastAsia="ko-KR"/>
              </w:rPr>
              <w:t>차</w:t>
            </w:r>
            <w:r w:rsidRPr="00B51396">
              <w:rPr>
                <w:rFonts w:ascii="순천향체" w:eastAsia="순천향체" w:hAnsi="순천향체" w:cs="Arial" w:hint="eastAsia"/>
                <w:sz w:val="20"/>
                <w:szCs w:val="20"/>
                <w:lang w:eastAsia="ko-KR"/>
              </w:rPr>
              <w:t>&gt;</w:t>
            </w:r>
          </w:p>
          <w:p w14:paraId="345B8B0E" w14:textId="77777777" w:rsidR="00DC293D" w:rsidRPr="00B51396" w:rsidRDefault="00DC293D" w:rsidP="00DC293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웹</w:t>
            </w:r>
            <w:r w:rsidRPr="00B51396">
              <w:rPr>
                <w:rFonts w:ascii="순천향체" w:eastAsia="순천향체" w:hAnsi="순천향체" w:cs="Arial"/>
                <w:sz w:val="20"/>
                <w:szCs w:val="20"/>
                <w:lang w:eastAsia="ko-KR"/>
              </w:rPr>
              <w:t>페이지에</w:t>
            </w:r>
            <w:r w:rsidRPr="00B51396">
              <w:rPr>
                <w:rFonts w:ascii="순천향체" w:eastAsia="순천향체" w:hAnsi="순천향체" w:cs="Arial" w:hint="eastAsia"/>
                <w:sz w:val="20"/>
                <w:szCs w:val="20"/>
                <w:lang w:eastAsia="ko-KR"/>
              </w:rPr>
              <w:t xml:space="preserve"> 접</w:t>
            </w:r>
            <w:r w:rsidRPr="00B51396">
              <w:rPr>
                <w:rFonts w:ascii="순천향체" w:eastAsia="순천향체" w:hAnsi="순천향체" w:cs="Arial"/>
                <w:sz w:val="20"/>
                <w:szCs w:val="20"/>
                <w:lang w:eastAsia="ko-KR"/>
              </w:rPr>
              <w:t>속한다</w:t>
            </w:r>
            <w:r w:rsidRPr="00B51396">
              <w:rPr>
                <w:rFonts w:ascii="순천향체" w:eastAsia="순천향체" w:hAnsi="순천향체" w:cs="Arial" w:hint="eastAsia"/>
                <w:sz w:val="20"/>
                <w:szCs w:val="20"/>
                <w:lang w:eastAsia="ko-KR"/>
              </w:rPr>
              <w:t>.</w:t>
            </w:r>
          </w:p>
          <w:p w14:paraId="59EBCFE6" w14:textId="77777777" w:rsidR="00DC293D" w:rsidRPr="00B51396" w:rsidRDefault="00DC293D" w:rsidP="00DC293D">
            <w:pPr>
              <w:rPr>
                <w:rFonts w:ascii="순천향체" w:eastAsia="순천향체" w:hAnsi="순천향체" w:cs="Arial"/>
                <w:sz w:val="20"/>
                <w:szCs w:val="20"/>
                <w:lang w:eastAsia="ko-KR"/>
              </w:rPr>
            </w:pPr>
            <w:r w:rsidRPr="00B51396">
              <w:rPr>
                <w:rFonts w:ascii="순천향체" w:eastAsia="순천향체" w:hAnsi="순천향체" w:cs="Arial"/>
                <w:sz w:val="20"/>
                <w:szCs w:val="20"/>
                <w:lang w:eastAsia="ko-KR"/>
              </w:rPr>
              <w:t xml:space="preserve">&lt;테스트 </w:t>
            </w:r>
            <w:r w:rsidRPr="00B51396">
              <w:rPr>
                <w:rFonts w:ascii="순천향체" w:eastAsia="순천향체" w:hAnsi="순천향체" w:cs="Arial" w:hint="eastAsia"/>
                <w:sz w:val="20"/>
                <w:szCs w:val="20"/>
                <w:lang w:eastAsia="ko-KR"/>
              </w:rPr>
              <w:t>결</w:t>
            </w:r>
            <w:r w:rsidRPr="00B51396">
              <w:rPr>
                <w:rFonts w:ascii="순천향체" w:eastAsia="순천향체" w:hAnsi="순천향체" w:cs="Arial"/>
                <w:sz w:val="20"/>
                <w:szCs w:val="20"/>
                <w:lang w:eastAsia="ko-KR"/>
              </w:rPr>
              <w:t>과</w:t>
            </w:r>
            <w:r w:rsidRPr="00B51396">
              <w:rPr>
                <w:rFonts w:ascii="순천향체" w:eastAsia="순천향체" w:hAnsi="순천향체" w:cs="Arial" w:hint="eastAsia"/>
                <w:sz w:val="20"/>
                <w:szCs w:val="20"/>
                <w:lang w:eastAsia="ko-KR"/>
              </w:rPr>
              <w:t xml:space="preserve"> 확</w:t>
            </w:r>
            <w:r w:rsidRPr="00B51396">
              <w:rPr>
                <w:rFonts w:ascii="순천향체" w:eastAsia="순천향체" w:hAnsi="순천향체" w:cs="Arial"/>
                <w:sz w:val="20"/>
                <w:szCs w:val="20"/>
                <w:lang w:eastAsia="ko-KR"/>
              </w:rPr>
              <w:t>인</w:t>
            </w:r>
            <w:r w:rsidRPr="00B51396">
              <w:rPr>
                <w:rFonts w:ascii="순천향체" w:eastAsia="순천향체" w:hAnsi="순천향체" w:cs="Arial" w:hint="eastAsia"/>
                <w:sz w:val="20"/>
                <w:szCs w:val="20"/>
                <w:lang w:eastAsia="ko-KR"/>
              </w:rPr>
              <w:t xml:space="preserve"> 방</w:t>
            </w:r>
            <w:r w:rsidRPr="00B51396">
              <w:rPr>
                <w:rFonts w:ascii="순천향체" w:eastAsia="순천향체" w:hAnsi="순천향체" w:cs="Arial"/>
                <w:sz w:val="20"/>
                <w:szCs w:val="20"/>
                <w:lang w:eastAsia="ko-KR"/>
              </w:rPr>
              <w:t>법</w:t>
            </w:r>
            <w:r w:rsidRPr="00B51396">
              <w:rPr>
                <w:rFonts w:ascii="순천향체" w:eastAsia="순천향체" w:hAnsi="순천향체" w:cs="Arial" w:hint="eastAsia"/>
                <w:sz w:val="20"/>
                <w:szCs w:val="20"/>
                <w:lang w:eastAsia="ko-KR"/>
              </w:rPr>
              <w:t>&gt;</w:t>
            </w:r>
          </w:p>
          <w:p w14:paraId="7CF2982C" w14:textId="5DB38360" w:rsidR="00DC293D" w:rsidRPr="00B51396" w:rsidRDefault="00DC293D" w:rsidP="00DC293D">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1. 냉</w:t>
            </w:r>
            <w:r w:rsidRPr="00B51396">
              <w:rPr>
                <w:rFonts w:ascii="순천향체" w:eastAsia="순천향체" w:hAnsi="순천향체" w:cs="Arial"/>
                <w:sz w:val="20"/>
                <w:szCs w:val="20"/>
                <w:lang w:eastAsia="ko-KR"/>
              </w:rPr>
              <w:t>장고</w:t>
            </w:r>
            <w:r w:rsidRPr="00B51396">
              <w:rPr>
                <w:rFonts w:ascii="순천향체" w:eastAsia="순천향체" w:hAnsi="순천향체" w:cs="Arial" w:hint="eastAsia"/>
                <w:sz w:val="20"/>
                <w:szCs w:val="20"/>
                <w:lang w:eastAsia="ko-KR"/>
              </w:rPr>
              <w:t xml:space="preserve"> 앞</w:t>
            </w:r>
            <w:r w:rsidRPr="00B51396">
              <w:rPr>
                <w:rFonts w:ascii="순천향체" w:eastAsia="순천향체" w:hAnsi="순천향체" w:cs="Arial"/>
                <w:sz w:val="20"/>
                <w:szCs w:val="20"/>
                <w:lang w:eastAsia="ko-KR"/>
              </w:rPr>
              <w:t>에서</w:t>
            </w:r>
            <w:r w:rsidRPr="00B51396">
              <w:rPr>
                <w:rFonts w:ascii="순천향체" w:eastAsia="순천향체" w:hAnsi="순천향체" w:cs="Arial" w:hint="eastAsia"/>
                <w:sz w:val="20"/>
                <w:szCs w:val="20"/>
                <w:lang w:eastAsia="ko-KR"/>
              </w:rPr>
              <w:t xml:space="preserve"> 문</w:t>
            </w:r>
            <w:r w:rsidRPr="00B51396">
              <w:rPr>
                <w:rFonts w:ascii="순천향체" w:eastAsia="순천향체" w:hAnsi="순천향체" w:cs="Arial"/>
                <w:sz w:val="20"/>
                <w:szCs w:val="20"/>
                <w:lang w:eastAsia="ko-KR"/>
              </w:rPr>
              <w:t>이</w:t>
            </w:r>
            <w:r w:rsidRPr="00B51396">
              <w:rPr>
                <w:rFonts w:ascii="순천향체" w:eastAsia="순천향체" w:hAnsi="순천향체" w:cs="Arial" w:hint="eastAsia"/>
                <w:sz w:val="20"/>
                <w:szCs w:val="20"/>
                <w:lang w:eastAsia="ko-KR"/>
              </w:rPr>
              <w:t xml:space="preserve"> 열리</w:t>
            </w:r>
            <w:r w:rsidRPr="00B51396">
              <w:rPr>
                <w:rFonts w:ascii="순천향체" w:eastAsia="순천향체" w:hAnsi="순천향체" w:cs="Arial"/>
                <w:sz w:val="20"/>
                <w:szCs w:val="20"/>
                <w:lang w:eastAsia="ko-KR"/>
              </w:rPr>
              <w:t>는</w:t>
            </w:r>
            <w:r w:rsidRPr="00B51396">
              <w:rPr>
                <w:rFonts w:ascii="순천향체" w:eastAsia="순천향체" w:hAnsi="순천향체" w:cs="Arial" w:hint="eastAsia"/>
                <w:sz w:val="20"/>
                <w:szCs w:val="20"/>
                <w:lang w:eastAsia="ko-KR"/>
              </w:rPr>
              <w:t xml:space="preserve"> 것</w:t>
            </w:r>
            <w:r w:rsidRPr="00B51396">
              <w:rPr>
                <w:rFonts w:ascii="순천향체" w:eastAsia="순천향체" w:hAnsi="순천향체" w:cs="Arial"/>
                <w:sz w:val="20"/>
                <w:szCs w:val="20"/>
                <w:lang w:eastAsia="ko-KR"/>
              </w:rPr>
              <w:t>을</w:t>
            </w:r>
            <w:r w:rsidRPr="00B51396">
              <w:rPr>
                <w:rFonts w:ascii="순천향체" w:eastAsia="순천향체" w:hAnsi="순천향체" w:cs="Arial" w:hint="eastAsia"/>
                <w:sz w:val="20"/>
                <w:szCs w:val="20"/>
                <w:lang w:eastAsia="ko-KR"/>
              </w:rPr>
              <w:t xml:space="preserve"> 테</w:t>
            </w:r>
            <w:r w:rsidRPr="00B51396">
              <w:rPr>
                <w:rFonts w:ascii="순천향체" w:eastAsia="순천향체" w:hAnsi="순천향체" w:cs="Arial"/>
                <w:sz w:val="20"/>
                <w:szCs w:val="20"/>
                <w:lang w:eastAsia="ko-KR"/>
              </w:rPr>
              <w:t>스트한다</w:t>
            </w:r>
            <w:r w:rsidRPr="00B51396">
              <w:rPr>
                <w:rFonts w:ascii="순천향체" w:eastAsia="순천향체" w:hAnsi="순천향체" w:cs="Arial" w:hint="eastAsia"/>
                <w:sz w:val="20"/>
                <w:szCs w:val="20"/>
                <w:lang w:eastAsia="ko-KR"/>
              </w:rPr>
              <w:t>.</w:t>
            </w:r>
          </w:p>
          <w:p w14:paraId="70549586" w14:textId="6B65D844" w:rsidR="00DC293D" w:rsidRPr="00B51396" w:rsidRDefault="006A662E" w:rsidP="00DC293D">
            <w:pPr>
              <w:rPr>
                <w:rFonts w:ascii="순천향체" w:eastAsia="순천향체" w:hAnsi="순천향체" w:cs="Arial"/>
                <w:b/>
                <w:sz w:val="20"/>
                <w:szCs w:val="20"/>
                <w:lang w:eastAsia="ko-KR"/>
              </w:rPr>
            </w:pPr>
            <w:r w:rsidRPr="00B51396">
              <w:rPr>
                <w:rFonts w:ascii="순천향체" w:eastAsia="순천향체" w:hAnsi="순천향체" w:cs="Arial" w:hint="eastAsia"/>
                <w:sz w:val="20"/>
                <w:szCs w:val="20"/>
                <w:lang w:eastAsia="ko-KR"/>
              </w:rPr>
              <w:t>2. 실</w:t>
            </w:r>
            <w:r w:rsidRPr="00B51396">
              <w:rPr>
                <w:rFonts w:ascii="순천향체" w:eastAsia="순천향체" w:hAnsi="순천향체" w:cs="Arial"/>
                <w:sz w:val="20"/>
                <w:szCs w:val="20"/>
                <w:lang w:eastAsia="ko-KR"/>
              </w:rPr>
              <w:t>시간으로</w:t>
            </w:r>
            <w:r w:rsidRPr="00B51396">
              <w:rPr>
                <w:rFonts w:ascii="순천향체" w:eastAsia="순천향체" w:hAnsi="순천향체" w:cs="Arial" w:hint="eastAsia"/>
                <w:sz w:val="20"/>
                <w:szCs w:val="20"/>
                <w:lang w:eastAsia="ko-KR"/>
              </w:rPr>
              <w:t xml:space="preserve"> 웹</w:t>
            </w:r>
            <w:r w:rsidRPr="00B51396">
              <w:rPr>
                <w:rFonts w:ascii="순천향체" w:eastAsia="순천향체" w:hAnsi="순천향체" w:cs="Arial"/>
                <w:sz w:val="20"/>
                <w:szCs w:val="20"/>
                <w:lang w:eastAsia="ko-KR"/>
              </w:rPr>
              <w:t>페이지가</w:t>
            </w:r>
            <w:r w:rsidRPr="00B51396">
              <w:rPr>
                <w:rFonts w:ascii="순천향체" w:eastAsia="순천향체" w:hAnsi="순천향체" w:cs="Arial" w:hint="eastAsia"/>
                <w:sz w:val="20"/>
                <w:szCs w:val="20"/>
                <w:lang w:eastAsia="ko-KR"/>
              </w:rPr>
              <w:t xml:space="preserve"> 변</w:t>
            </w:r>
            <w:r w:rsidRPr="00B51396">
              <w:rPr>
                <w:rFonts w:ascii="순천향체" w:eastAsia="순천향체" w:hAnsi="순천향체" w:cs="Arial"/>
                <w:sz w:val="20"/>
                <w:szCs w:val="20"/>
                <w:lang w:eastAsia="ko-KR"/>
              </w:rPr>
              <w:t>하는</w:t>
            </w:r>
            <w:r w:rsidRPr="00B51396">
              <w:rPr>
                <w:rFonts w:ascii="순천향체" w:eastAsia="순천향체" w:hAnsi="순천향체" w:cs="Arial" w:hint="eastAsia"/>
                <w:sz w:val="20"/>
                <w:szCs w:val="20"/>
                <w:lang w:eastAsia="ko-KR"/>
              </w:rPr>
              <w:t xml:space="preserve"> 것</w:t>
            </w:r>
            <w:r w:rsidRPr="00B51396">
              <w:rPr>
                <w:rFonts w:ascii="순천향체" w:eastAsia="순천향체" w:hAnsi="순천향체" w:cs="Arial"/>
                <w:sz w:val="20"/>
                <w:szCs w:val="20"/>
                <w:lang w:eastAsia="ko-KR"/>
              </w:rPr>
              <w:t>을</w:t>
            </w:r>
            <w:r w:rsidRPr="00B51396">
              <w:rPr>
                <w:rFonts w:ascii="순천향체" w:eastAsia="순천향체" w:hAnsi="순천향체" w:cs="Arial" w:hint="eastAsia"/>
                <w:sz w:val="20"/>
                <w:szCs w:val="20"/>
                <w:lang w:eastAsia="ko-KR"/>
              </w:rPr>
              <w:t xml:space="preserve"> 확</w:t>
            </w:r>
            <w:r w:rsidRPr="00B51396">
              <w:rPr>
                <w:rFonts w:ascii="순천향체" w:eastAsia="순천향체" w:hAnsi="순천향체" w:cs="Arial"/>
                <w:sz w:val="20"/>
                <w:szCs w:val="20"/>
                <w:lang w:eastAsia="ko-KR"/>
              </w:rPr>
              <w:t>인한다</w:t>
            </w:r>
            <w:r w:rsidRPr="00B51396">
              <w:rPr>
                <w:rFonts w:ascii="순천향체" w:eastAsia="순천향체" w:hAnsi="순천향체" w:cs="Arial" w:hint="eastAsia"/>
                <w:sz w:val="20"/>
                <w:szCs w:val="20"/>
                <w:lang w:eastAsia="ko-KR"/>
              </w:rPr>
              <w:t>.</w:t>
            </w:r>
          </w:p>
        </w:tc>
        <w:tc>
          <w:tcPr>
            <w:tcW w:w="1278" w:type="dxa"/>
            <w:shd w:val="clear" w:color="auto" w:fill="auto"/>
          </w:tcPr>
          <w:p w14:paraId="77F93880" w14:textId="73353B82" w:rsidR="00DC293D" w:rsidRPr="00B51396" w:rsidRDefault="00DC293D" w:rsidP="00DC293D">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c>
          <w:tcPr>
            <w:tcW w:w="1422" w:type="dxa"/>
            <w:shd w:val="clear" w:color="auto" w:fill="auto"/>
          </w:tcPr>
          <w:p w14:paraId="2EF98C66" w14:textId="2402EFBD" w:rsidR="00DC293D" w:rsidRPr="00B51396" w:rsidRDefault="00DC293D" w:rsidP="00DC293D">
            <w:pPr>
              <w:jc w:val="center"/>
              <w:rPr>
                <w:rFonts w:ascii="순천향체" w:eastAsia="순천향체" w:hAnsi="순천향체" w:cs="Arial"/>
                <w:i/>
                <w:sz w:val="20"/>
                <w:szCs w:val="20"/>
                <w:lang w:eastAsia="ko-KR"/>
              </w:rPr>
            </w:pPr>
            <w:r w:rsidRPr="00B51396">
              <w:rPr>
                <w:rFonts w:ascii="순천향체" w:eastAsia="순천향체" w:hAnsi="순천향체" w:cs="Arial"/>
                <w:i/>
                <w:sz w:val="20"/>
                <w:szCs w:val="20"/>
                <w:lang w:eastAsia="ko-KR"/>
              </w:rPr>
              <w:t>S-</w:t>
            </w:r>
            <w:r w:rsidRPr="00B51396">
              <w:rPr>
                <w:rFonts w:ascii="순천향체" w:eastAsia="순천향체" w:hAnsi="순천향체" w:cs="Arial" w:hint="eastAsia"/>
                <w:i/>
                <w:sz w:val="20"/>
                <w:szCs w:val="20"/>
                <w:lang w:eastAsia="ko-KR"/>
              </w:rPr>
              <w:t>FR-8</w:t>
            </w:r>
          </w:p>
        </w:tc>
      </w:tr>
    </w:tbl>
    <w:p w14:paraId="259FAF40" w14:textId="77777777" w:rsidR="00E067A6" w:rsidRPr="00B51396" w:rsidRDefault="00E067A6" w:rsidP="00D57090">
      <w:pPr>
        <w:pStyle w:val="2"/>
        <w:rPr>
          <w:rFonts w:ascii="순천향체" w:eastAsia="순천향체" w:hAnsi="순천향체"/>
          <w:lang w:eastAsia="ko-KR"/>
        </w:rPr>
      </w:pPr>
      <w:bookmarkStart w:id="190" w:name="_Toc45328395"/>
      <w:r w:rsidRPr="00B51396">
        <w:rPr>
          <w:rFonts w:ascii="순천향체" w:eastAsia="순천향체" w:hAnsi="순천향체" w:cs="맑은 고딕" w:hint="eastAsia"/>
          <w:lang w:eastAsia="ko-KR"/>
        </w:rPr>
        <w:lastRenderedPageBreak/>
        <w:t>시스템</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테스트</w:t>
      </w:r>
      <w:bookmarkEnd w:id="190"/>
    </w:p>
    <w:p w14:paraId="7A12F720" w14:textId="77777777" w:rsidR="00E067A6" w:rsidRPr="00B51396" w:rsidRDefault="00E067A6" w:rsidP="00D57090">
      <w:pPr>
        <w:pStyle w:val="3"/>
        <w:rPr>
          <w:rFonts w:ascii="순천향체" w:eastAsia="순천향체" w:hAnsi="순천향체"/>
          <w:lang w:eastAsia="ko-KR"/>
        </w:rPr>
      </w:pPr>
      <w:bookmarkStart w:id="191" w:name="_Toc45328396"/>
      <w:r w:rsidRPr="00B51396">
        <w:rPr>
          <w:rFonts w:ascii="순천향체" w:eastAsia="순천향체" w:hAnsi="순천향체" w:cs="맑은 고딕" w:hint="eastAsia"/>
          <w:lang w:eastAsia="ko-KR"/>
        </w:rPr>
        <w:t>테스트</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주의사항</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및</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고려사항</w:t>
      </w:r>
      <w:bookmarkEnd w:id="191"/>
    </w:p>
    <w:p w14:paraId="0EED1F6F" w14:textId="29539980" w:rsidR="00F13BB0" w:rsidRPr="00B51396" w:rsidRDefault="00F13BB0" w:rsidP="00F13BB0">
      <w:pPr>
        <w:pStyle w:val="a9"/>
        <w:rPr>
          <w:rFonts w:ascii="순천향체" w:eastAsia="순천향체" w:hAnsi="순천향체"/>
          <w:lang w:eastAsia="ko-KR"/>
        </w:rPr>
      </w:pPr>
      <w:r w:rsidRPr="00B51396">
        <w:rPr>
          <w:rFonts w:ascii="순천향체" w:eastAsia="순천향체" w:hAnsi="순천향체" w:hint="eastAsia"/>
          <w:lang w:eastAsia="ko-KR"/>
        </w:rPr>
        <w:t>모든 기기가 네트워크 상으로 잘 연결되어 있는지 확인한다.</w:t>
      </w:r>
    </w:p>
    <w:p w14:paraId="335B2EEC" w14:textId="77777777" w:rsidR="00E067A6" w:rsidRPr="00B51396" w:rsidRDefault="00E067A6" w:rsidP="00D57090">
      <w:pPr>
        <w:pStyle w:val="3"/>
        <w:rPr>
          <w:rFonts w:ascii="순천향체" w:eastAsia="순천향체" w:hAnsi="순천향체"/>
          <w:lang w:eastAsia="ko-KR"/>
        </w:rPr>
      </w:pPr>
      <w:bookmarkStart w:id="192" w:name="_Toc45328397"/>
      <w:r w:rsidRPr="00B51396">
        <w:rPr>
          <w:rFonts w:ascii="순천향체" w:eastAsia="순천향체" w:hAnsi="순천향체" w:cs="맑은 고딕" w:hint="eastAsia"/>
          <w:lang w:eastAsia="ko-KR"/>
        </w:rPr>
        <w:t>테스트</w:t>
      </w:r>
      <w:r w:rsidRPr="00B51396">
        <w:rPr>
          <w:rFonts w:ascii="순천향체" w:eastAsia="순천향체" w:hAnsi="순천향체" w:hint="eastAsia"/>
          <w:lang w:eastAsia="ko-KR"/>
        </w:rPr>
        <w:t xml:space="preserve"> </w:t>
      </w:r>
      <w:r w:rsidRPr="00B51396">
        <w:rPr>
          <w:rFonts w:ascii="순천향체" w:eastAsia="순천향체" w:hAnsi="순천향체" w:cs="맑은 고딕" w:hint="eastAsia"/>
          <w:lang w:eastAsia="ko-KR"/>
        </w:rPr>
        <w:t>케이스</w:t>
      </w:r>
      <w:bookmarkEnd w:id="192"/>
    </w:p>
    <w:p w14:paraId="4C23F4D7" w14:textId="71E2DF43" w:rsidR="00E067A6" w:rsidRPr="00B51396" w:rsidRDefault="00E067A6" w:rsidP="002C1CA9">
      <w:pPr>
        <w:pStyle w:val="InfoBlue"/>
        <w:spacing w:after="0"/>
        <w:rPr>
          <w:rFonts w:ascii="순천향체" w:eastAsia="순천향체" w:hAnsi="순천향체" w:cs="Arial"/>
          <w:i w:val="0"/>
          <w:color w:val="auto"/>
          <w:lang w:eastAsia="ko-KR"/>
        </w:rPr>
      </w:pPr>
    </w:p>
    <w:tbl>
      <w:tblPr>
        <w:tblW w:w="8816"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736"/>
        <w:gridCol w:w="6662"/>
        <w:gridCol w:w="1418"/>
      </w:tblGrid>
      <w:tr w:rsidR="00B51396" w:rsidRPr="00B51396" w14:paraId="05110382" w14:textId="77777777" w:rsidTr="00D1291B">
        <w:tc>
          <w:tcPr>
            <w:tcW w:w="736" w:type="dxa"/>
            <w:shd w:val="clear" w:color="auto" w:fill="D9D9D9"/>
          </w:tcPr>
          <w:p w14:paraId="1A74C588" w14:textId="77777777" w:rsidR="00E067A6" w:rsidRPr="00B51396" w:rsidRDefault="00E067A6" w:rsidP="00E83CA1">
            <w:pPr>
              <w:jc w:val="cente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번호</w:t>
            </w:r>
          </w:p>
        </w:tc>
        <w:tc>
          <w:tcPr>
            <w:tcW w:w="6662" w:type="dxa"/>
            <w:shd w:val="clear" w:color="auto" w:fill="D9D9D9"/>
          </w:tcPr>
          <w:p w14:paraId="0CCABBB1" w14:textId="77777777" w:rsidR="00E067A6" w:rsidRPr="00B51396" w:rsidRDefault="00E067A6" w:rsidP="00E83CA1">
            <w:pP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테스트 케이스</w:t>
            </w:r>
          </w:p>
        </w:tc>
        <w:tc>
          <w:tcPr>
            <w:tcW w:w="1418" w:type="dxa"/>
            <w:shd w:val="clear" w:color="auto" w:fill="D9D9D9"/>
          </w:tcPr>
          <w:p w14:paraId="588F1B23" w14:textId="77777777" w:rsidR="00E067A6" w:rsidRPr="00B51396" w:rsidRDefault="00E067A6" w:rsidP="00E83CA1">
            <w:pPr>
              <w:jc w:val="center"/>
              <w:rPr>
                <w:rFonts w:ascii="순천향체" w:eastAsia="순천향체" w:hAnsi="순천향체" w:cs="Arial"/>
                <w:b/>
                <w:sz w:val="20"/>
                <w:szCs w:val="20"/>
                <w:lang w:eastAsia="ko-KR"/>
              </w:rPr>
            </w:pPr>
            <w:r w:rsidRPr="00B51396">
              <w:rPr>
                <w:rFonts w:ascii="순천향체" w:eastAsia="순천향체" w:hAnsi="순천향체" w:cs="Arial" w:hint="eastAsia"/>
                <w:b/>
                <w:sz w:val="20"/>
                <w:szCs w:val="20"/>
                <w:lang w:eastAsia="ko-KR"/>
              </w:rPr>
              <w:t>테스트 결과</w:t>
            </w:r>
          </w:p>
        </w:tc>
      </w:tr>
      <w:tr w:rsidR="00B51396" w:rsidRPr="00B51396" w14:paraId="416B0801" w14:textId="77777777" w:rsidTr="00D1291B">
        <w:tc>
          <w:tcPr>
            <w:tcW w:w="736" w:type="dxa"/>
            <w:shd w:val="clear" w:color="auto" w:fill="auto"/>
          </w:tcPr>
          <w:p w14:paraId="78C03404" w14:textId="77777777" w:rsidR="00E067A6" w:rsidRPr="00B51396" w:rsidRDefault="00E067A6" w:rsidP="00E83CA1">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TC-001</w:t>
            </w:r>
          </w:p>
        </w:tc>
        <w:tc>
          <w:tcPr>
            <w:tcW w:w="6662" w:type="dxa"/>
            <w:shd w:val="clear" w:color="auto" w:fill="auto"/>
          </w:tcPr>
          <w:p w14:paraId="00987A96" w14:textId="0B3F29C4" w:rsidR="00E067A6" w:rsidRPr="00B51396" w:rsidRDefault="00007F10" w:rsidP="00E83CA1">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사용자 권한 인식</w:t>
            </w:r>
          </w:p>
        </w:tc>
        <w:tc>
          <w:tcPr>
            <w:tcW w:w="1418" w:type="dxa"/>
            <w:shd w:val="clear" w:color="auto" w:fill="auto"/>
          </w:tcPr>
          <w:p w14:paraId="74A38D27" w14:textId="77777777" w:rsidR="00E067A6" w:rsidRPr="00B51396" w:rsidRDefault="00E067A6" w:rsidP="00E83CA1">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r w:rsidR="005C4775" w:rsidRPr="00B51396" w14:paraId="1F79CC5C" w14:textId="77777777" w:rsidTr="00D1291B">
        <w:tc>
          <w:tcPr>
            <w:tcW w:w="736" w:type="dxa"/>
            <w:shd w:val="clear" w:color="auto" w:fill="auto"/>
          </w:tcPr>
          <w:p w14:paraId="421EF6E3" w14:textId="77777777" w:rsidR="00E067A6" w:rsidRPr="00B51396" w:rsidRDefault="00E067A6" w:rsidP="00910D7F">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w:t>
            </w:r>
            <w:r w:rsidRPr="00B51396">
              <w:rPr>
                <w:rFonts w:ascii="순천향체" w:eastAsia="순천향체" w:hAnsi="순천향체" w:cs="Arial"/>
                <w:i/>
                <w:sz w:val="20"/>
                <w:szCs w:val="20"/>
                <w:lang w:eastAsia="ko-KR"/>
              </w:rPr>
              <w:t>2</w:t>
            </w:r>
          </w:p>
        </w:tc>
        <w:tc>
          <w:tcPr>
            <w:tcW w:w="6662" w:type="dxa"/>
            <w:shd w:val="clear" w:color="auto" w:fill="auto"/>
          </w:tcPr>
          <w:p w14:paraId="38F24B37" w14:textId="78C24B31" w:rsidR="00E067A6" w:rsidRPr="00B51396" w:rsidRDefault="00007F10" w:rsidP="00910D7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음식통 등록</w:t>
            </w:r>
          </w:p>
        </w:tc>
        <w:tc>
          <w:tcPr>
            <w:tcW w:w="1418" w:type="dxa"/>
            <w:shd w:val="clear" w:color="auto" w:fill="auto"/>
          </w:tcPr>
          <w:p w14:paraId="423C5446" w14:textId="77777777" w:rsidR="00E067A6" w:rsidRPr="00B51396" w:rsidRDefault="00E067A6" w:rsidP="00910D7F">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r w:rsidR="005C4775" w:rsidRPr="00B51396" w14:paraId="3621AA9A" w14:textId="77777777" w:rsidTr="00D1291B">
        <w:tc>
          <w:tcPr>
            <w:tcW w:w="736" w:type="dxa"/>
            <w:shd w:val="clear" w:color="auto" w:fill="auto"/>
          </w:tcPr>
          <w:p w14:paraId="1EA1B17A" w14:textId="77777777" w:rsidR="00E067A6" w:rsidRPr="00B51396" w:rsidRDefault="00E067A6" w:rsidP="00EB205F">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w:t>
            </w:r>
            <w:r w:rsidRPr="00B51396">
              <w:rPr>
                <w:rFonts w:ascii="순천향체" w:eastAsia="순천향체" w:hAnsi="순천향체" w:cs="Arial"/>
                <w:i/>
                <w:sz w:val="20"/>
                <w:szCs w:val="20"/>
                <w:lang w:eastAsia="ko-KR"/>
              </w:rPr>
              <w:t>3</w:t>
            </w:r>
          </w:p>
        </w:tc>
        <w:tc>
          <w:tcPr>
            <w:tcW w:w="6662" w:type="dxa"/>
            <w:shd w:val="clear" w:color="auto" w:fill="auto"/>
          </w:tcPr>
          <w:p w14:paraId="3C2256CF" w14:textId="6B71B217" w:rsidR="00E067A6" w:rsidRPr="00B51396" w:rsidRDefault="00007F10" w:rsidP="00910D7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음식통 삭제</w:t>
            </w:r>
          </w:p>
        </w:tc>
        <w:tc>
          <w:tcPr>
            <w:tcW w:w="1418" w:type="dxa"/>
            <w:shd w:val="clear" w:color="auto" w:fill="auto"/>
          </w:tcPr>
          <w:p w14:paraId="0C69139A" w14:textId="77777777" w:rsidR="00E067A6" w:rsidRPr="00B51396" w:rsidRDefault="00E067A6" w:rsidP="00910D7F">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r w:rsidR="005C4775" w:rsidRPr="00B51396" w14:paraId="30764121" w14:textId="77777777" w:rsidTr="00D1291B">
        <w:tc>
          <w:tcPr>
            <w:tcW w:w="736" w:type="dxa"/>
            <w:shd w:val="clear" w:color="auto" w:fill="auto"/>
          </w:tcPr>
          <w:p w14:paraId="449A9D80" w14:textId="77777777" w:rsidR="00E067A6" w:rsidRPr="00B51396" w:rsidRDefault="00E067A6" w:rsidP="00EB205F">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w:t>
            </w:r>
            <w:r w:rsidRPr="00B51396">
              <w:rPr>
                <w:rFonts w:ascii="순천향체" w:eastAsia="순천향체" w:hAnsi="순천향체" w:cs="Arial"/>
                <w:i/>
                <w:sz w:val="20"/>
                <w:szCs w:val="20"/>
                <w:lang w:eastAsia="ko-KR"/>
              </w:rPr>
              <w:t>4</w:t>
            </w:r>
          </w:p>
        </w:tc>
        <w:tc>
          <w:tcPr>
            <w:tcW w:w="6662" w:type="dxa"/>
            <w:shd w:val="clear" w:color="auto" w:fill="auto"/>
          </w:tcPr>
          <w:p w14:paraId="7A99233E" w14:textId="01375D19" w:rsidR="00E067A6" w:rsidRPr="00B51396" w:rsidRDefault="00007F10" w:rsidP="00910D7F">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도난방지</w:t>
            </w:r>
          </w:p>
        </w:tc>
        <w:tc>
          <w:tcPr>
            <w:tcW w:w="1418" w:type="dxa"/>
            <w:shd w:val="clear" w:color="auto" w:fill="auto"/>
          </w:tcPr>
          <w:p w14:paraId="5FEA095E" w14:textId="77777777" w:rsidR="00E067A6" w:rsidRPr="00B51396" w:rsidRDefault="00E067A6" w:rsidP="00910D7F">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r w:rsidR="005C4775" w:rsidRPr="00B51396" w14:paraId="166F3EC9" w14:textId="77777777" w:rsidTr="00D1291B">
        <w:tc>
          <w:tcPr>
            <w:tcW w:w="736" w:type="dxa"/>
            <w:shd w:val="clear" w:color="auto" w:fill="auto"/>
          </w:tcPr>
          <w:p w14:paraId="1C730DDF" w14:textId="1D47749E" w:rsidR="006E0B7E" w:rsidRPr="00B51396" w:rsidRDefault="006E0B7E" w:rsidP="006E0B7E">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TC-005</w:t>
            </w:r>
          </w:p>
        </w:tc>
        <w:tc>
          <w:tcPr>
            <w:tcW w:w="6662" w:type="dxa"/>
            <w:shd w:val="clear" w:color="auto" w:fill="auto"/>
          </w:tcPr>
          <w:p w14:paraId="04E7F311" w14:textId="77132AFA" w:rsidR="006E0B7E" w:rsidRPr="00B51396" w:rsidRDefault="006E0B7E" w:rsidP="006E0B7E">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앱 조회 테스트</w:t>
            </w:r>
          </w:p>
        </w:tc>
        <w:tc>
          <w:tcPr>
            <w:tcW w:w="1418" w:type="dxa"/>
            <w:shd w:val="clear" w:color="auto" w:fill="auto"/>
          </w:tcPr>
          <w:p w14:paraId="5164787D" w14:textId="250959D5" w:rsidR="006E0B7E" w:rsidRPr="00B51396" w:rsidRDefault="006E0B7E" w:rsidP="006E0B7E">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r w:rsidR="005C4775" w:rsidRPr="00B51396" w14:paraId="0862D5B5" w14:textId="77777777" w:rsidTr="00D1291B">
        <w:tc>
          <w:tcPr>
            <w:tcW w:w="736" w:type="dxa"/>
            <w:shd w:val="clear" w:color="auto" w:fill="auto"/>
          </w:tcPr>
          <w:p w14:paraId="0E1CE083" w14:textId="1124596C" w:rsidR="006E0B7E" w:rsidRPr="00B51396" w:rsidRDefault="006E0B7E" w:rsidP="006E0B7E">
            <w:pPr>
              <w:jc w:val="center"/>
              <w:rPr>
                <w:rFonts w:ascii="순천향체" w:eastAsia="순천향체" w:hAnsi="순천향체" w:cs="Arial"/>
                <w:i/>
                <w:sz w:val="20"/>
                <w:szCs w:val="20"/>
                <w:lang w:eastAsia="ko-KR"/>
              </w:rPr>
            </w:pPr>
            <w:r w:rsidRPr="00B51396">
              <w:rPr>
                <w:rFonts w:ascii="순천향체" w:eastAsia="순천향체" w:hAnsi="순천향체" w:cs="Arial" w:hint="eastAsia"/>
                <w:i/>
                <w:sz w:val="20"/>
                <w:szCs w:val="20"/>
                <w:lang w:eastAsia="ko-KR"/>
              </w:rPr>
              <w:t>TC-006</w:t>
            </w:r>
          </w:p>
        </w:tc>
        <w:tc>
          <w:tcPr>
            <w:tcW w:w="6662" w:type="dxa"/>
            <w:shd w:val="clear" w:color="auto" w:fill="auto"/>
          </w:tcPr>
          <w:p w14:paraId="04DDAD34" w14:textId="125765E2" w:rsidR="006E0B7E" w:rsidRPr="00B51396" w:rsidRDefault="006E0B7E" w:rsidP="006E0B7E">
            <w:pP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관리자 웹페이지 조회 테스트</w:t>
            </w:r>
          </w:p>
        </w:tc>
        <w:tc>
          <w:tcPr>
            <w:tcW w:w="1418" w:type="dxa"/>
            <w:shd w:val="clear" w:color="auto" w:fill="auto"/>
          </w:tcPr>
          <w:p w14:paraId="474A4C6D" w14:textId="72C802B0" w:rsidR="006E0B7E" w:rsidRPr="00B51396" w:rsidRDefault="006E0B7E" w:rsidP="006E0B7E">
            <w:pPr>
              <w:jc w:val="center"/>
              <w:rPr>
                <w:rFonts w:ascii="순천향체" w:eastAsia="순천향체" w:hAnsi="순천향체" w:cs="Arial"/>
                <w:sz w:val="20"/>
                <w:szCs w:val="20"/>
                <w:lang w:eastAsia="ko-KR"/>
              </w:rPr>
            </w:pPr>
            <w:r w:rsidRPr="00B51396">
              <w:rPr>
                <w:rFonts w:ascii="순천향체" w:eastAsia="순천향체" w:hAnsi="순천향체" w:cs="Arial" w:hint="eastAsia"/>
                <w:sz w:val="20"/>
                <w:szCs w:val="20"/>
                <w:lang w:eastAsia="ko-KR"/>
              </w:rPr>
              <w:t>O/X</w:t>
            </w:r>
          </w:p>
        </w:tc>
      </w:tr>
    </w:tbl>
    <w:p w14:paraId="43AD4AA2" w14:textId="77777777" w:rsidR="00E067A6" w:rsidRPr="00B51396" w:rsidRDefault="00E067A6" w:rsidP="006C6454">
      <w:pPr>
        <w:pStyle w:val="InfoBlue"/>
        <w:rPr>
          <w:rFonts w:ascii="순천향체" w:eastAsia="순천향체" w:hAnsi="순천향체" w:cs="Arial"/>
          <w:color w:val="auto"/>
        </w:rPr>
      </w:pPr>
    </w:p>
    <w:p w14:paraId="6A14F2CE" w14:textId="0F9E835C" w:rsidR="00E4042C" w:rsidRPr="00B51396" w:rsidRDefault="00E067A6" w:rsidP="00774942">
      <w:pPr>
        <w:pStyle w:val="1"/>
      </w:pPr>
      <w:bookmarkStart w:id="193" w:name="_Toc45328398"/>
      <w:bookmarkEnd w:id="1"/>
      <w:bookmarkEnd w:id="8"/>
      <w:bookmarkEnd w:id="9"/>
      <w:bookmarkEnd w:id="10"/>
      <w:bookmarkEnd w:id="11"/>
      <w:bookmarkEnd w:id="12"/>
      <w:bookmarkEnd w:id="13"/>
      <w:bookmarkEnd w:id="14"/>
      <w:bookmarkEnd w:id="15"/>
      <w:bookmarkEnd w:id="16"/>
      <w:bookmarkEnd w:id="71"/>
      <w:r w:rsidRPr="00B51396">
        <w:rPr>
          <w:rFonts w:hint="eastAsia"/>
        </w:rPr>
        <w:t>요약 및 결론</w:t>
      </w:r>
      <w:bookmarkEnd w:id="193"/>
    </w:p>
    <w:p w14:paraId="68D8461E" w14:textId="3EC555C9" w:rsidR="00942DDF" w:rsidRDefault="00F47695" w:rsidP="00942DDF">
      <w:pPr>
        <w:pStyle w:val="2"/>
        <w:rPr>
          <w:rFonts w:ascii="순천향체" w:eastAsia="순천향체" w:hAnsi="순천향체"/>
        </w:rPr>
      </w:pPr>
      <w:bookmarkStart w:id="194" w:name="_Toc45328399"/>
      <w:r w:rsidRPr="00B51396">
        <w:rPr>
          <w:rFonts w:ascii="순천향체" w:eastAsia="순천향체" w:hAnsi="순천향체" w:hint="eastAsia"/>
          <w:lang w:eastAsia="ko-KR"/>
        </w:rPr>
        <w:t>시나리오 요약</w:t>
      </w:r>
      <w:bookmarkEnd w:id="194"/>
    </w:p>
    <w:p w14:paraId="3378D98F" w14:textId="77777777" w:rsidR="00942DDF" w:rsidRPr="00942DDF" w:rsidRDefault="00942DDF" w:rsidP="00942DDF">
      <w:pPr>
        <w:rPr>
          <w:rFonts w:ascii="순천향체" w:eastAsia="순천향체" w:hAnsi="순천향체"/>
        </w:rPr>
      </w:pPr>
    </w:p>
    <w:p w14:paraId="1FF9AF29" w14:textId="0628723F" w:rsidR="003D2DC9" w:rsidRPr="00B51396" w:rsidRDefault="00552D7F" w:rsidP="003D2DC9">
      <w:pPr>
        <w:pStyle w:val="a9"/>
        <w:rPr>
          <w:rFonts w:ascii="순천향체" w:eastAsia="순천향체" w:hAnsi="순천향체" w:cs="Arial"/>
          <w:lang w:eastAsia="ko-KR"/>
        </w:rPr>
      </w:pPr>
      <w:r>
        <w:rPr>
          <w:rFonts w:ascii="순천향체" w:eastAsia="순천향체" w:hAnsi="순천향체" w:cs="Arial"/>
          <w:bdr w:val="single" w:sz="18" w:space="0" w:color="D9D9D9"/>
          <w:lang w:eastAsia="ko-KR"/>
        </w:rPr>
        <w:lastRenderedPageBreak/>
        <w:pict w14:anchorId="6218263D">
          <v:shape id="_x0000_i1043" type="#_x0000_t75" style="width:462.65pt;height:424.65pt">
            <v:imagedata r:id="rId26" o:title="Untitled Diagram"/>
          </v:shape>
        </w:pict>
      </w:r>
      <w:ins w:id="195" w:author="user" w:date="2020-07-13T11:18:00Z">
        <w:r>
          <w:rPr>
            <w:rFonts w:ascii="순천향체" w:eastAsia="순천향체" w:hAnsi="순천향체" w:cs="Arial"/>
            <w:bdr w:val="single" w:sz="18" w:space="0" w:color="D9D9D9"/>
            <w:lang w:eastAsia="ko-KR"/>
          </w:rPr>
          <w:t xml:space="preserve"> </w:t>
        </w:r>
      </w:ins>
    </w:p>
    <w:p w14:paraId="652C9430" w14:textId="4F3F8D25" w:rsidR="00942DDF" w:rsidRPr="00942DDF" w:rsidRDefault="003D2DC9" w:rsidP="00942DDF">
      <w:pPr>
        <w:pStyle w:val="a9"/>
        <w:ind w:firstLineChars="100" w:firstLine="240"/>
        <w:rPr>
          <w:rFonts w:ascii="순천향체" w:eastAsia="순천향체" w:hAnsi="순천향체" w:cs="Arial"/>
          <w:lang w:eastAsia="ko-KR"/>
        </w:rPr>
      </w:pPr>
      <w:r w:rsidRPr="00B51396">
        <w:rPr>
          <w:rFonts w:ascii="순천향체" w:eastAsia="순천향체" w:hAnsi="순천향체" w:cs="Arial" w:hint="eastAsia"/>
          <w:lang w:eastAsia="ko-KR"/>
        </w:rPr>
        <w:t xml:space="preserve">위를 바탕으로 총 </w:t>
      </w:r>
      <w:r w:rsidR="00B51396" w:rsidRPr="00B51396">
        <w:rPr>
          <w:rFonts w:ascii="순천향체" w:eastAsia="순천향체" w:hAnsi="순천향체" w:cs="Arial" w:hint="eastAsia"/>
          <w:lang w:eastAsia="ko-KR"/>
        </w:rPr>
        <w:t>9</w:t>
      </w:r>
      <w:r w:rsidRPr="00B51396">
        <w:rPr>
          <w:rFonts w:ascii="순천향체" w:eastAsia="순천향체" w:hAnsi="순천향체" w:cs="Arial" w:hint="eastAsia"/>
          <w:lang w:eastAsia="ko-KR"/>
        </w:rPr>
        <w:t xml:space="preserve">개의 </w:t>
      </w:r>
      <w:r w:rsidR="00B51396" w:rsidRPr="00B51396">
        <w:rPr>
          <w:rFonts w:ascii="순천향체" w:eastAsia="순천향체" w:hAnsi="순천향체" w:cs="Arial" w:hint="eastAsia"/>
          <w:lang w:eastAsia="ko-KR"/>
        </w:rPr>
        <w:t xml:space="preserve">사용 및 도난 </w:t>
      </w:r>
      <w:r w:rsidRPr="00B51396">
        <w:rPr>
          <w:rFonts w:ascii="순천향체" w:eastAsia="순천향체" w:hAnsi="순천향체" w:cs="Arial" w:hint="eastAsia"/>
          <w:lang w:eastAsia="ko-KR"/>
        </w:rPr>
        <w:t>시나리오</w:t>
      </w:r>
      <w:r w:rsidR="00B51396" w:rsidRPr="00B51396">
        <w:rPr>
          <w:rFonts w:ascii="순천향체" w:eastAsia="순천향체" w:hAnsi="순천향체" w:cs="Arial" w:hint="eastAsia"/>
          <w:lang w:eastAsia="ko-KR"/>
        </w:rPr>
        <w:t>와 도난 알림 4가지</w:t>
      </w:r>
      <w:r w:rsidRPr="00B51396">
        <w:rPr>
          <w:rFonts w:ascii="순천향체" w:eastAsia="순천향체" w:hAnsi="순천향체" w:cs="Arial" w:hint="eastAsia"/>
          <w:lang w:eastAsia="ko-KR"/>
        </w:rPr>
        <w:t>를 도출할 수 있었다.</w:t>
      </w:r>
    </w:p>
    <w:p w14:paraId="4E32BF52" w14:textId="77777777" w:rsidR="00942DDF" w:rsidRPr="00B51396" w:rsidRDefault="00942DDF" w:rsidP="00B51396">
      <w:pPr>
        <w:pStyle w:val="a9"/>
        <w:ind w:firstLineChars="100" w:firstLine="240"/>
        <w:rPr>
          <w:rFonts w:ascii="순천향체" w:eastAsia="순천향체" w:hAnsi="순천향체" w:cs="Arial"/>
          <w:lang w:eastAsia="ko-KR"/>
        </w:rPr>
      </w:pPr>
    </w:p>
    <w:p w14:paraId="2D371411" w14:textId="77777777" w:rsidR="003D2DC9" w:rsidRPr="00B51396" w:rsidRDefault="003D2DC9" w:rsidP="003D2DC9">
      <w:pPr>
        <w:pStyle w:val="a9"/>
        <w:rPr>
          <w:rFonts w:ascii="순천향체" w:eastAsia="순천향체" w:hAnsi="순천향체" w:cs="Arial"/>
          <w:lang w:eastAsia="ko-KR"/>
        </w:rPr>
      </w:pPr>
      <w:r w:rsidRPr="00B51396">
        <w:rPr>
          <w:rFonts w:ascii="순천향체" w:eastAsia="순천향체" w:hAnsi="순천향체" w:cs="Arial" w:hint="eastAsia"/>
          <w:b/>
          <w:bCs/>
          <w:lang w:eastAsia="ko-KR"/>
        </w:rPr>
        <w:t>&lt;일반 시나리오&gt;</w:t>
      </w:r>
    </w:p>
    <w:p w14:paraId="54435FC8" w14:textId="77777777" w:rsidR="00834BB5"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사용자 접근 권한 얻기</w:t>
      </w:r>
    </w:p>
    <w:p w14:paraId="37BE4EAD" w14:textId="77777777" w:rsidR="00834BB5" w:rsidRPr="00B51396" w:rsidRDefault="003D2DC9" w:rsidP="00061429">
      <w:pPr>
        <w:pStyle w:val="a9"/>
        <w:numPr>
          <w:ilvl w:val="0"/>
          <w:numId w:val="31"/>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문을 열기 위해 ID/PW를 입력해 등록된 </w:t>
      </w:r>
      <w:r w:rsidRPr="00061429">
        <w:rPr>
          <w:rFonts w:ascii="순천향체" w:eastAsia="순천향체" w:hAnsi="순천향체" w:cs="Arial" w:hint="eastAsia"/>
          <w:bCs/>
          <w:color w:val="2F5496"/>
          <w:lang w:eastAsia="ko-KR"/>
        </w:rPr>
        <w:t>사용자 목록</w:t>
      </w:r>
      <w:r w:rsidRPr="00B51396">
        <w:rPr>
          <w:rFonts w:ascii="순천향체" w:eastAsia="순천향체" w:hAnsi="순천향체" w:cs="Arial" w:hint="eastAsia"/>
          <w:bCs/>
          <w:lang w:eastAsia="ko-KR"/>
        </w:rPr>
        <w:t xml:space="preserve"> 확인</w:t>
      </w:r>
    </w:p>
    <w:p w14:paraId="7D1BD5AC" w14:textId="1A41C24C"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RFID 등록 (음식 통 보관하기)</w:t>
      </w:r>
    </w:p>
    <w:p w14:paraId="2FE11328" w14:textId="77777777" w:rsidR="00834BB5"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bCs/>
          <w:lang w:eastAsia="ko-KR"/>
        </w:rPr>
        <w:t>음식 통에 RFID 스티커를 부착 후,</w:t>
      </w:r>
    </w:p>
    <w:p w14:paraId="68A8C01E" w14:textId="77777777" w:rsidR="00834BB5" w:rsidRPr="00B51396" w:rsidRDefault="003D2DC9" w:rsidP="00061429">
      <w:pPr>
        <w:pStyle w:val="a9"/>
        <w:numPr>
          <w:ilvl w:val="0"/>
          <w:numId w:val="32"/>
        </w:numPr>
        <w:rPr>
          <w:rFonts w:ascii="순천향체" w:eastAsia="순천향체" w:hAnsi="순천향체" w:cs="Arial"/>
          <w:lang w:eastAsia="ko-KR"/>
        </w:rPr>
      </w:pPr>
      <w:r w:rsidRPr="00061429">
        <w:rPr>
          <w:rFonts w:ascii="순천향체" w:eastAsia="순천향체" w:hAnsi="순천향체" w:cs="Arial" w:hint="eastAsia"/>
          <w:bCs/>
          <w:color w:val="2F5496"/>
          <w:lang w:eastAsia="ko-KR"/>
        </w:rPr>
        <w:t>RFID reader에 태깅</w:t>
      </w:r>
      <w:r w:rsidRPr="00B51396">
        <w:rPr>
          <w:rFonts w:ascii="순천향체" w:eastAsia="순천향체" w:hAnsi="순천향체" w:cs="Arial" w:hint="eastAsia"/>
          <w:bCs/>
          <w:lang w:eastAsia="ko-KR"/>
        </w:rPr>
        <w:t xml:space="preserve"> 하면,</w:t>
      </w:r>
    </w:p>
    <w:p w14:paraId="2CDF2FE4" w14:textId="00E51889" w:rsidR="00834BB5"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bCs/>
          <w:lang w:eastAsia="ko-KR"/>
        </w:rPr>
        <w:lastRenderedPageBreak/>
        <w:t xml:space="preserve">RFID의 uid가 사용자 모비우스에 </w:t>
      </w:r>
      <w:r w:rsidRPr="00061429">
        <w:rPr>
          <w:rFonts w:ascii="순천향체" w:eastAsia="순천향체" w:hAnsi="순천향체" w:cs="Arial" w:hint="eastAsia"/>
          <w:bCs/>
          <w:color w:val="2F5496"/>
          <w:lang w:eastAsia="ko-KR"/>
        </w:rPr>
        <w:t>등록</w:t>
      </w:r>
      <w:r w:rsidRPr="00B51396">
        <w:rPr>
          <w:rFonts w:ascii="순천향체" w:eastAsia="순천향체" w:hAnsi="순천향체" w:cs="Arial" w:hint="eastAsia"/>
          <w:bCs/>
          <w:lang w:eastAsia="ko-KR"/>
        </w:rPr>
        <w:t>된다</w:t>
      </w:r>
      <w:r w:rsidRPr="00B51396">
        <w:rPr>
          <w:rFonts w:ascii="순천향체" w:eastAsia="순천향체" w:hAnsi="순천향체" w:cs="Arial" w:hint="eastAsia"/>
          <w:b/>
          <w:bCs/>
          <w:lang w:eastAsia="ko-KR"/>
        </w:rPr>
        <w:t>.</w:t>
      </w:r>
    </w:p>
    <w:p w14:paraId="77DFB19B" w14:textId="3F1E45C7"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RFID 삭제 (음식 통 꺼내기)</w:t>
      </w:r>
    </w:p>
    <w:p w14:paraId="5BAD88DC" w14:textId="77777777" w:rsidR="00834BB5"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bCs/>
          <w:lang w:eastAsia="ko-KR"/>
        </w:rPr>
        <w:t>냉장고의 음식 통을 꺼낸 뒤,</w:t>
      </w:r>
    </w:p>
    <w:p w14:paraId="2B683C03" w14:textId="77777777" w:rsidR="00834BB5" w:rsidRPr="00B51396" w:rsidRDefault="003D2DC9" w:rsidP="00061429">
      <w:pPr>
        <w:pStyle w:val="a9"/>
        <w:numPr>
          <w:ilvl w:val="0"/>
          <w:numId w:val="32"/>
        </w:numPr>
        <w:rPr>
          <w:rFonts w:ascii="순천향체" w:eastAsia="순천향체" w:hAnsi="순천향체" w:cs="Arial"/>
          <w:lang w:eastAsia="ko-KR"/>
        </w:rPr>
      </w:pPr>
      <w:r w:rsidRPr="00061429">
        <w:rPr>
          <w:rFonts w:ascii="순천향체" w:eastAsia="순천향체" w:hAnsi="순천향체" w:cs="Arial" w:hint="eastAsia"/>
          <w:bCs/>
          <w:color w:val="2F5496"/>
          <w:lang w:eastAsia="ko-KR"/>
        </w:rPr>
        <w:t>RFID reader에 태깅</w:t>
      </w:r>
      <w:r w:rsidRPr="00B51396">
        <w:rPr>
          <w:rFonts w:ascii="순천향체" w:eastAsia="순천향체" w:hAnsi="순천향체" w:cs="Arial" w:hint="eastAsia"/>
          <w:bCs/>
          <w:lang w:eastAsia="ko-KR"/>
        </w:rPr>
        <w:t xml:space="preserve"> 하면,</w:t>
      </w:r>
    </w:p>
    <w:p w14:paraId="58D2FBA1" w14:textId="77777777" w:rsidR="00834BB5"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RFID의 uid가 사용자 모비우스에서 </w:t>
      </w:r>
      <w:r w:rsidRPr="00061429">
        <w:rPr>
          <w:rFonts w:ascii="순천향체" w:eastAsia="순천향체" w:hAnsi="순천향체" w:cs="Arial" w:hint="eastAsia"/>
          <w:bCs/>
          <w:color w:val="2F5496"/>
          <w:lang w:eastAsia="ko-KR"/>
        </w:rPr>
        <w:t>삭제 및 삭제 기록</w:t>
      </w:r>
      <w:r w:rsidRPr="00B51396">
        <w:rPr>
          <w:rFonts w:ascii="순천향체" w:eastAsia="순천향체" w:hAnsi="순천향체" w:cs="Arial" w:hint="eastAsia"/>
          <w:bCs/>
          <w:lang w:eastAsia="ko-KR"/>
        </w:rPr>
        <w:t>된다.</w:t>
      </w:r>
    </w:p>
    <w:p w14:paraId="6FEAF80A" w14:textId="0325C50A" w:rsidR="003D2DC9" w:rsidRPr="00B51396" w:rsidRDefault="003D2DC9" w:rsidP="00061429">
      <w:pPr>
        <w:pStyle w:val="a9"/>
        <w:numPr>
          <w:ilvl w:val="0"/>
          <w:numId w:val="30"/>
        </w:numPr>
        <w:rPr>
          <w:rFonts w:ascii="순천향체" w:eastAsia="순천향체" w:hAnsi="순천향체" w:cs="Arial"/>
          <w:b/>
          <w:lang w:eastAsia="ko-KR"/>
        </w:rPr>
      </w:pPr>
      <w:r w:rsidRPr="00B51396">
        <w:rPr>
          <w:rFonts w:ascii="순천향체" w:eastAsia="순천향체" w:hAnsi="순천향체" w:cs="Arial" w:hint="eastAsia"/>
          <w:b/>
          <w:lang w:eastAsia="ko-KR"/>
        </w:rPr>
        <w:t>등록 되어 있는 RFID</w:t>
      </w:r>
      <w:r w:rsidRPr="00B51396">
        <w:rPr>
          <w:rFonts w:ascii="순천향체" w:eastAsia="순천향체" w:hAnsi="순천향체" w:cs="Arial"/>
          <w:b/>
          <w:lang w:eastAsia="ko-KR"/>
        </w:rPr>
        <w:t xml:space="preserve"> </w:t>
      </w:r>
      <w:r w:rsidRPr="00B51396">
        <w:rPr>
          <w:rFonts w:ascii="순천향체" w:eastAsia="순천향체" w:hAnsi="순천향체" w:cs="Arial" w:hint="eastAsia"/>
          <w:b/>
          <w:lang w:eastAsia="ko-KR"/>
        </w:rPr>
        <w:t>음식통 값 업데이트</w:t>
      </w:r>
    </w:p>
    <w:p w14:paraId="5B04B5B9" w14:textId="173EA4DB" w:rsidR="003D2DC9"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lang w:eastAsia="ko-KR"/>
        </w:rPr>
        <w:t xml:space="preserve">냉장고에 보관했다가 꺼낸 음식을 일정 양 먹은 뒤 사용했던 RFID를 </w:t>
      </w:r>
      <w:r w:rsidRPr="00061429">
        <w:rPr>
          <w:rFonts w:ascii="순천향체" w:eastAsia="순천향체" w:hAnsi="순천향체" w:cs="Arial" w:hint="eastAsia"/>
          <w:color w:val="2F5496"/>
          <w:lang w:eastAsia="ko-KR"/>
        </w:rPr>
        <w:t>재</w:t>
      </w:r>
      <w:r w:rsidR="00B51396" w:rsidRPr="00061429">
        <w:rPr>
          <w:rFonts w:ascii="순천향체" w:eastAsia="순천향체" w:hAnsi="순천향체" w:cs="Arial" w:hint="eastAsia"/>
          <w:color w:val="2F5496"/>
          <w:lang w:eastAsia="ko-KR"/>
        </w:rPr>
        <w:t xml:space="preserve"> </w:t>
      </w:r>
      <w:r w:rsidRPr="00061429">
        <w:rPr>
          <w:rFonts w:ascii="순천향체" w:eastAsia="순천향체" w:hAnsi="순천향체" w:cs="Arial" w:hint="eastAsia"/>
          <w:color w:val="2F5496"/>
          <w:lang w:eastAsia="ko-KR"/>
        </w:rPr>
        <w:t>부착</w:t>
      </w:r>
      <w:r w:rsidRPr="00B51396">
        <w:rPr>
          <w:rFonts w:ascii="순천향체" w:eastAsia="순천향체" w:hAnsi="순천향체" w:cs="Arial" w:hint="eastAsia"/>
          <w:lang w:eastAsia="ko-KR"/>
        </w:rPr>
        <w:t xml:space="preserve"> 후,</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 xml:space="preserve">(또는 </w:t>
      </w:r>
      <w:r w:rsidRPr="00061429">
        <w:rPr>
          <w:rFonts w:ascii="순천향체" w:eastAsia="순천향체" w:hAnsi="순천향체" w:cs="Arial" w:hint="eastAsia"/>
          <w:color w:val="2F5496"/>
          <w:lang w:eastAsia="ko-KR"/>
        </w:rPr>
        <w:t>탈착하지 않은</w:t>
      </w:r>
      <w:r w:rsidRPr="00B51396">
        <w:rPr>
          <w:rFonts w:ascii="순천향체" w:eastAsia="순천향체" w:hAnsi="순천향체" w:cs="Arial" w:hint="eastAsia"/>
          <w:lang w:eastAsia="ko-KR"/>
        </w:rPr>
        <w:t xml:space="preserve"> 후)</w:t>
      </w:r>
    </w:p>
    <w:p w14:paraId="0B94BFFF" w14:textId="6B595619" w:rsidR="003D2DC9"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lang w:eastAsia="ko-KR"/>
        </w:rPr>
        <w:t>RFID</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reader에 태깅하면,</w:t>
      </w:r>
    </w:p>
    <w:p w14:paraId="5D48F783" w14:textId="14A1BA1C" w:rsidR="003D2DC9"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lang w:eastAsia="ko-KR"/>
        </w:rPr>
        <w:t xml:space="preserve">RFID의 uid가 </w:t>
      </w:r>
      <w:r w:rsidRPr="00061429">
        <w:rPr>
          <w:rFonts w:ascii="순천향체" w:eastAsia="순천향체" w:hAnsi="순천향체" w:cs="Arial" w:hint="eastAsia"/>
          <w:color w:val="2F5496"/>
          <w:lang w:eastAsia="ko-KR"/>
        </w:rPr>
        <w:t>사용되었던 uid목록에서 인식</w:t>
      </w:r>
      <w:r w:rsidRPr="00B51396">
        <w:rPr>
          <w:rFonts w:ascii="순천향체" w:eastAsia="순천향체" w:hAnsi="순천향체" w:cs="Arial" w:hint="eastAsia"/>
          <w:lang w:eastAsia="ko-KR"/>
        </w:rPr>
        <w:t>되면,</w:t>
      </w:r>
    </w:p>
    <w:p w14:paraId="1B6D7421" w14:textId="5457D320" w:rsidR="003D2DC9" w:rsidRPr="00B51396" w:rsidRDefault="003D2DC9" w:rsidP="00061429">
      <w:pPr>
        <w:pStyle w:val="a9"/>
        <w:numPr>
          <w:ilvl w:val="0"/>
          <w:numId w:val="32"/>
        </w:numPr>
        <w:rPr>
          <w:rFonts w:ascii="순천향체" w:eastAsia="순천향체" w:hAnsi="순천향체" w:cs="Arial"/>
          <w:lang w:eastAsia="ko-KR"/>
        </w:rPr>
      </w:pPr>
      <w:r w:rsidRPr="00B51396">
        <w:rPr>
          <w:rFonts w:ascii="순천향체" w:eastAsia="순천향체" w:hAnsi="순천향체" w:cs="Arial" w:hint="eastAsia"/>
          <w:lang w:eastAsia="ko-KR"/>
        </w:rPr>
        <w:t>uid</w:t>
      </w:r>
      <w:r w:rsidRPr="00B51396">
        <w:rPr>
          <w:rFonts w:ascii="순천향체" w:eastAsia="순천향체" w:hAnsi="순천향체" w:cs="Arial"/>
          <w:lang w:eastAsia="ko-KR"/>
        </w:rPr>
        <w:t xml:space="preserve"> </w:t>
      </w:r>
      <w:r w:rsidRPr="00061429">
        <w:rPr>
          <w:rFonts w:ascii="순천향체" w:eastAsia="순천향체" w:hAnsi="순천향체" w:cs="Arial" w:hint="eastAsia"/>
          <w:color w:val="2F5496"/>
          <w:lang w:eastAsia="ko-KR"/>
        </w:rPr>
        <w:t xml:space="preserve">무게가 업데이트 </w:t>
      </w:r>
      <w:r w:rsidRPr="00B51396">
        <w:rPr>
          <w:rFonts w:ascii="순천향체" w:eastAsia="순천향체" w:hAnsi="순천향체" w:cs="Arial" w:hint="eastAsia"/>
          <w:lang w:eastAsia="ko-KR"/>
        </w:rPr>
        <w:t>된다.</w:t>
      </w:r>
    </w:p>
    <w:p w14:paraId="765AFB7B" w14:textId="77777777" w:rsidR="00942DDF" w:rsidRDefault="00942DDF" w:rsidP="003D2DC9">
      <w:pPr>
        <w:pStyle w:val="a9"/>
        <w:rPr>
          <w:rFonts w:ascii="순천향체" w:eastAsia="순천향체" w:hAnsi="순천향체" w:cs="Arial"/>
          <w:b/>
          <w:bCs/>
          <w:lang w:eastAsia="ko-KR"/>
        </w:rPr>
      </w:pPr>
    </w:p>
    <w:p w14:paraId="5BBE90AB" w14:textId="4562B232" w:rsidR="003D2DC9" w:rsidRPr="00B51396" w:rsidRDefault="003D2DC9" w:rsidP="003D2DC9">
      <w:pPr>
        <w:pStyle w:val="a9"/>
        <w:rPr>
          <w:rFonts w:ascii="순천향체" w:eastAsia="순천향체" w:hAnsi="순천향체" w:cs="Arial"/>
          <w:lang w:eastAsia="ko-KR"/>
        </w:rPr>
      </w:pPr>
      <w:r w:rsidRPr="00B51396">
        <w:rPr>
          <w:rFonts w:ascii="순천향체" w:eastAsia="순천향체" w:hAnsi="순천향체" w:cs="Arial" w:hint="eastAsia"/>
          <w:b/>
          <w:bCs/>
          <w:lang w:eastAsia="ko-KR"/>
        </w:rPr>
        <w:t>&lt;사용자 실수&gt;</w:t>
      </w:r>
    </w:p>
    <w:p w14:paraId="49D57779" w14:textId="5315F8FD"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RFID 등록 태깅 후 음식 통을 안 넣는 경우</w:t>
      </w:r>
    </w:p>
    <w:p w14:paraId="1D5535E6" w14:textId="77777777" w:rsidR="00834BB5" w:rsidRPr="00B51396" w:rsidRDefault="003D2DC9" w:rsidP="00061429">
      <w:pPr>
        <w:pStyle w:val="a9"/>
        <w:numPr>
          <w:ilvl w:val="0"/>
          <w:numId w:val="33"/>
        </w:numPr>
        <w:rPr>
          <w:rFonts w:ascii="순천향체" w:eastAsia="순천향체" w:hAnsi="순천향체" w:cs="Arial"/>
          <w:lang w:eastAsia="ko-KR"/>
        </w:rPr>
      </w:pPr>
      <w:r w:rsidRPr="00B51396">
        <w:rPr>
          <w:rFonts w:ascii="순천향체" w:eastAsia="순천향체" w:hAnsi="순천향체" w:cs="Arial" w:hint="eastAsia"/>
          <w:bCs/>
          <w:lang w:eastAsia="ko-KR"/>
        </w:rPr>
        <w:t>음식 통에 부착된 RFID 스티커 태깅 후,</w:t>
      </w:r>
    </w:p>
    <w:p w14:paraId="69018355" w14:textId="77777777" w:rsidR="00834BB5" w:rsidRPr="00B51396" w:rsidRDefault="003D2DC9" w:rsidP="00061429">
      <w:pPr>
        <w:pStyle w:val="a9"/>
        <w:numPr>
          <w:ilvl w:val="0"/>
          <w:numId w:val="33"/>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사용자가 음식 통을 </w:t>
      </w:r>
      <w:r w:rsidRPr="00061429">
        <w:rPr>
          <w:rFonts w:ascii="순천향체" w:eastAsia="순천향체" w:hAnsi="순천향체" w:cs="Arial" w:hint="eastAsia"/>
          <w:bCs/>
          <w:color w:val="2F5496"/>
          <w:lang w:eastAsia="ko-KR"/>
        </w:rPr>
        <w:t>넣지 않으면</w:t>
      </w:r>
      <w:r w:rsidRPr="00B51396">
        <w:rPr>
          <w:rFonts w:ascii="순천향체" w:eastAsia="순천향체" w:hAnsi="순천향체" w:cs="Arial" w:hint="eastAsia"/>
          <w:bCs/>
          <w:lang w:eastAsia="ko-KR"/>
        </w:rPr>
        <w:t>,</w:t>
      </w:r>
    </w:p>
    <w:p w14:paraId="7A18385B" w14:textId="77777777" w:rsidR="00834BB5" w:rsidRPr="00B51396" w:rsidRDefault="003D2DC9" w:rsidP="00061429">
      <w:pPr>
        <w:pStyle w:val="a9"/>
        <w:numPr>
          <w:ilvl w:val="0"/>
          <w:numId w:val="33"/>
        </w:numPr>
        <w:rPr>
          <w:rFonts w:ascii="순천향체" w:eastAsia="순천향체" w:hAnsi="순천향체" w:cs="Arial"/>
          <w:lang w:eastAsia="ko-KR"/>
        </w:rPr>
      </w:pPr>
      <w:r w:rsidRPr="00B51396">
        <w:rPr>
          <w:rFonts w:ascii="순천향체" w:eastAsia="순천향체" w:hAnsi="순천향체" w:cs="Arial" w:hint="eastAsia"/>
          <w:bCs/>
          <w:lang w:eastAsia="ko-KR"/>
        </w:rPr>
        <w:t>foodRFID에 1_RFID를 올려</w:t>
      </w:r>
    </w:p>
    <w:p w14:paraId="0E36EB28" w14:textId="77777777" w:rsidR="00834BB5" w:rsidRPr="00B51396" w:rsidRDefault="003D2DC9" w:rsidP="00061429">
      <w:pPr>
        <w:pStyle w:val="a9"/>
        <w:numPr>
          <w:ilvl w:val="0"/>
          <w:numId w:val="33"/>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모비우스 서버에서 RFID </w:t>
      </w:r>
      <w:r w:rsidRPr="00061429">
        <w:rPr>
          <w:rFonts w:ascii="순천향체" w:eastAsia="순천향체" w:hAnsi="순천향체" w:cs="Arial" w:hint="eastAsia"/>
          <w:bCs/>
          <w:color w:val="2F5496"/>
          <w:lang w:eastAsia="ko-KR"/>
        </w:rPr>
        <w:t>등록을 취소</w:t>
      </w:r>
      <w:r w:rsidRPr="00B51396">
        <w:rPr>
          <w:rFonts w:ascii="순천향체" w:eastAsia="순천향체" w:hAnsi="순천향체" w:cs="Arial" w:hint="eastAsia"/>
          <w:bCs/>
          <w:lang w:eastAsia="ko-KR"/>
        </w:rPr>
        <w:t>한다.</w:t>
      </w:r>
    </w:p>
    <w:p w14:paraId="7D37C8C8" w14:textId="1433188E"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RFID 삭제 태깅 후 음식통을 안 꺼내는 경우</w:t>
      </w:r>
    </w:p>
    <w:p w14:paraId="601EA86D" w14:textId="77777777" w:rsidR="00834BB5" w:rsidRPr="00B51396" w:rsidRDefault="003D2DC9" w:rsidP="00061429">
      <w:pPr>
        <w:pStyle w:val="a9"/>
        <w:numPr>
          <w:ilvl w:val="0"/>
          <w:numId w:val="34"/>
        </w:numPr>
        <w:rPr>
          <w:rFonts w:ascii="순천향체" w:eastAsia="순천향체" w:hAnsi="순천향체" w:cs="Arial"/>
          <w:lang w:eastAsia="ko-KR"/>
        </w:rPr>
      </w:pPr>
      <w:r w:rsidRPr="00B51396">
        <w:rPr>
          <w:rFonts w:ascii="순천향체" w:eastAsia="순천향체" w:hAnsi="순천향체" w:cs="Arial" w:hint="eastAsia"/>
          <w:bCs/>
          <w:lang w:eastAsia="ko-KR"/>
        </w:rPr>
        <w:t>음식통을 꺼내서 RFID 스티커 태깅 후,</w:t>
      </w:r>
    </w:p>
    <w:p w14:paraId="13303C89" w14:textId="77777777" w:rsidR="00834BB5" w:rsidRPr="00B51396" w:rsidRDefault="003D2DC9" w:rsidP="00061429">
      <w:pPr>
        <w:pStyle w:val="a9"/>
        <w:numPr>
          <w:ilvl w:val="0"/>
          <w:numId w:val="34"/>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사용자가 음식 통을 냉장고에 두고 </w:t>
      </w:r>
      <w:r w:rsidRPr="00061429">
        <w:rPr>
          <w:rFonts w:ascii="순천향체" w:eastAsia="순천향체" w:hAnsi="순천향체" w:cs="Arial" w:hint="eastAsia"/>
          <w:bCs/>
          <w:color w:val="2F5496"/>
          <w:lang w:eastAsia="ko-KR"/>
        </w:rPr>
        <w:t>꺼내지 않으면</w:t>
      </w:r>
      <w:r w:rsidRPr="00B51396">
        <w:rPr>
          <w:rFonts w:ascii="순천향체" w:eastAsia="순천향체" w:hAnsi="순천향체" w:cs="Arial" w:hint="eastAsia"/>
          <w:bCs/>
          <w:lang w:eastAsia="ko-KR"/>
        </w:rPr>
        <w:t>,</w:t>
      </w:r>
    </w:p>
    <w:p w14:paraId="3C8F0C91" w14:textId="77777777" w:rsidR="00834BB5" w:rsidRPr="00B51396" w:rsidRDefault="003D2DC9" w:rsidP="00061429">
      <w:pPr>
        <w:pStyle w:val="a9"/>
        <w:numPr>
          <w:ilvl w:val="0"/>
          <w:numId w:val="34"/>
        </w:numPr>
        <w:rPr>
          <w:rFonts w:ascii="순천향체" w:eastAsia="순천향체" w:hAnsi="순천향체" w:cs="Arial"/>
          <w:lang w:eastAsia="ko-KR"/>
        </w:rPr>
      </w:pPr>
      <w:r w:rsidRPr="00B51396">
        <w:rPr>
          <w:rFonts w:ascii="순천향체" w:eastAsia="순천향체" w:hAnsi="순천향체" w:cs="Arial" w:hint="eastAsia"/>
          <w:bCs/>
          <w:lang w:eastAsia="ko-KR"/>
        </w:rPr>
        <w:t>foodRFID 에 0_RFID를 올려,</w:t>
      </w:r>
    </w:p>
    <w:p w14:paraId="56E1E460" w14:textId="77777777" w:rsidR="00834BB5" w:rsidRPr="00B51396" w:rsidRDefault="003D2DC9" w:rsidP="00061429">
      <w:pPr>
        <w:pStyle w:val="a9"/>
        <w:numPr>
          <w:ilvl w:val="0"/>
          <w:numId w:val="34"/>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모비우스 서버에서 RFID </w:t>
      </w:r>
      <w:r w:rsidRPr="00061429">
        <w:rPr>
          <w:rFonts w:ascii="순천향체" w:eastAsia="순천향체" w:hAnsi="순천향체" w:cs="Arial" w:hint="eastAsia"/>
          <w:bCs/>
          <w:color w:val="2F5496"/>
          <w:lang w:eastAsia="ko-KR"/>
        </w:rPr>
        <w:t>삭제를 취소</w:t>
      </w:r>
      <w:r w:rsidRPr="00B51396">
        <w:rPr>
          <w:rFonts w:ascii="순천향체" w:eastAsia="순천향체" w:hAnsi="순천향체" w:cs="Arial" w:hint="eastAsia"/>
          <w:bCs/>
          <w:lang w:eastAsia="ko-KR"/>
        </w:rPr>
        <w:t>한다.</w:t>
      </w:r>
    </w:p>
    <w:p w14:paraId="11144BE9" w14:textId="77777777" w:rsidR="00942DDF" w:rsidRDefault="00942DDF" w:rsidP="003D2DC9">
      <w:pPr>
        <w:pStyle w:val="a9"/>
        <w:rPr>
          <w:rFonts w:ascii="순천향체" w:eastAsia="순천향체" w:hAnsi="순천향체" w:cs="Arial"/>
          <w:b/>
          <w:bCs/>
          <w:lang w:eastAsia="ko-KR"/>
        </w:rPr>
      </w:pPr>
    </w:p>
    <w:p w14:paraId="1ECAD34F" w14:textId="35D03F2C" w:rsidR="003D2DC9" w:rsidRPr="00B51396" w:rsidRDefault="003D2DC9" w:rsidP="003D2DC9">
      <w:pPr>
        <w:pStyle w:val="a9"/>
        <w:rPr>
          <w:rFonts w:ascii="순천향체" w:eastAsia="순천향체" w:hAnsi="순천향체" w:cs="Arial"/>
          <w:lang w:eastAsia="ko-KR"/>
        </w:rPr>
      </w:pPr>
      <w:r w:rsidRPr="00B51396">
        <w:rPr>
          <w:rFonts w:ascii="순천향체" w:eastAsia="순천향체" w:hAnsi="순천향체" w:cs="Arial" w:hint="eastAsia"/>
          <w:b/>
          <w:bCs/>
          <w:lang w:eastAsia="ko-KR"/>
        </w:rPr>
        <w:t>&lt;도난&gt;</w:t>
      </w:r>
    </w:p>
    <w:p w14:paraId="6FB4A06B" w14:textId="24DB3571"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문을 열고 태깅을 하지 않고 가져가는 경우</w:t>
      </w:r>
    </w:p>
    <w:p w14:paraId="7F7B2DA4" w14:textId="77777777" w:rsidR="00834BB5" w:rsidRPr="00B51396" w:rsidRDefault="003D2DC9" w:rsidP="00061429">
      <w:pPr>
        <w:pStyle w:val="a9"/>
        <w:numPr>
          <w:ilvl w:val="0"/>
          <w:numId w:val="35"/>
        </w:numPr>
        <w:rPr>
          <w:rFonts w:ascii="순천향체" w:eastAsia="순천향체" w:hAnsi="순천향체" w:cs="Arial"/>
          <w:lang w:eastAsia="ko-KR"/>
        </w:rPr>
      </w:pPr>
      <w:r w:rsidRPr="00B51396">
        <w:rPr>
          <w:rFonts w:ascii="순천향체" w:eastAsia="순천향체" w:hAnsi="순천향체" w:cs="Arial" w:hint="eastAsia"/>
          <w:bCs/>
          <w:lang w:eastAsia="ko-KR"/>
        </w:rPr>
        <w:t>권한을 받아 문을 열고,</w:t>
      </w:r>
    </w:p>
    <w:p w14:paraId="3392E7B0" w14:textId="77777777" w:rsidR="00834BB5" w:rsidRPr="00B51396" w:rsidRDefault="003D2DC9" w:rsidP="00061429">
      <w:pPr>
        <w:pStyle w:val="a9"/>
        <w:numPr>
          <w:ilvl w:val="0"/>
          <w:numId w:val="35"/>
        </w:numPr>
        <w:rPr>
          <w:rFonts w:ascii="순천향체" w:eastAsia="순천향체" w:hAnsi="순천향체" w:cs="Arial"/>
          <w:lang w:eastAsia="ko-KR"/>
        </w:rPr>
      </w:pPr>
      <w:r w:rsidRPr="00061429">
        <w:rPr>
          <w:rFonts w:ascii="순천향체" w:eastAsia="순천향체" w:hAnsi="순천향체" w:cs="Arial" w:hint="eastAsia"/>
          <w:bCs/>
          <w:color w:val="2F5496"/>
          <w:lang w:eastAsia="ko-KR"/>
        </w:rPr>
        <w:t>태깅을 하지 않고</w:t>
      </w:r>
      <w:r w:rsidRPr="00B51396">
        <w:rPr>
          <w:rFonts w:ascii="순천향체" w:eastAsia="순천향체" w:hAnsi="순천향체" w:cs="Arial" w:hint="eastAsia"/>
          <w:bCs/>
          <w:lang w:eastAsia="ko-KR"/>
        </w:rPr>
        <w:t xml:space="preserve"> 문을 닫았는데,</w:t>
      </w:r>
    </w:p>
    <w:p w14:paraId="25CF0F33" w14:textId="77777777" w:rsidR="00834BB5" w:rsidRPr="00B51396" w:rsidRDefault="003D2DC9" w:rsidP="00061429">
      <w:pPr>
        <w:pStyle w:val="a9"/>
        <w:numPr>
          <w:ilvl w:val="0"/>
          <w:numId w:val="35"/>
        </w:numPr>
        <w:rPr>
          <w:rFonts w:ascii="순천향체" w:eastAsia="순천향체" w:hAnsi="순천향체" w:cs="Arial"/>
          <w:lang w:eastAsia="ko-KR"/>
        </w:rPr>
      </w:pPr>
      <w:r w:rsidRPr="00B51396">
        <w:rPr>
          <w:rFonts w:ascii="순천향체" w:eastAsia="순천향체" w:hAnsi="순천향체" w:cs="Arial" w:hint="eastAsia"/>
          <w:bCs/>
          <w:lang w:eastAsia="ko-KR"/>
        </w:rPr>
        <w:lastRenderedPageBreak/>
        <w:t>무게의 값에 변화가 있다면,</w:t>
      </w:r>
    </w:p>
    <w:p w14:paraId="1386DD37" w14:textId="12436865" w:rsidR="00834BB5" w:rsidRPr="00B51396" w:rsidRDefault="003D2DC9" w:rsidP="00061429">
      <w:pPr>
        <w:pStyle w:val="a9"/>
        <w:numPr>
          <w:ilvl w:val="0"/>
          <w:numId w:val="35"/>
        </w:numPr>
        <w:rPr>
          <w:rFonts w:ascii="순천향체" w:eastAsia="순천향체" w:hAnsi="순천향체" w:cs="Arial"/>
          <w:lang w:eastAsia="ko-KR"/>
        </w:rPr>
      </w:pPr>
      <w:r w:rsidRPr="00B51396">
        <w:rPr>
          <w:rFonts w:ascii="순천향체" w:eastAsia="순천향체" w:hAnsi="순천향체" w:cs="Arial" w:hint="eastAsia"/>
          <w:bCs/>
          <w:lang w:eastAsia="ko-KR"/>
        </w:rPr>
        <w:t>도난 상황으로 인식한다.</w:t>
      </w:r>
    </w:p>
    <w:p w14:paraId="0DA0D323" w14:textId="04652351"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문을 열고 다른 사람 것도 같이 가져가는 경우</w:t>
      </w:r>
    </w:p>
    <w:p w14:paraId="6DD09CA3" w14:textId="77777777" w:rsidR="00834BB5" w:rsidRPr="00B51396" w:rsidRDefault="003D2DC9" w:rsidP="00061429">
      <w:pPr>
        <w:pStyle w:val="a9"/>
        <w:numPr>
          <w:ilvl w:val="0"/>
          <w:numId w:val="36"/>
        </w:numPr>
        <w:rPr>
          <w:rFonts w:ascii="순천향체" w:eastAsia="순천향체" w:hAnsi="순천향체" w:cs="Arial"/>
          <w:lang w:eastAsia="ko-KR"/>
        </w:rPr>
      </w:pPr>
      <w:r w:rsidRPr="00B51396">
        <w:rPr>
          <w:rFonts w:ascii="순천향체" w:eastAsia="순천향체" w:hAnsi="순천향체" w:cs="Arial" w:hint="eastAsia"/>
          <w:bCs/>
          <w:lang w:eastAsia="ko-KR"/>
        </w:rPr>
        <w:t>권한을 받아 문을 열고,</w:t>
      </w:r>
    </w:p>
    <w:p w14:paraId="7715F885" w14:textId="77777777" w:rsidR="00834BB5" w:rsidRPr="00B51396" w:rsidRDefault="003D2DC9" w:rsidP="00061429">
      <w:pPr>
        <w:pStyle w:val="a9"/>
        <w:numPr>
          <w:ilvl w:val="0"/>
          <w:numId w:val="36"/>
        </w:numPr>
        <w:rPr>
          <w:rFonts w:ascii="순천향체" w:eastAsia="순천향체" w:hAnsi="순천향체" w:cs="Arial"/>
          <w:lang w:eastAsia="ko-KR"/>
        </w:rPr>
      </w:pPr>
      <w:r w:rsidRPr="00B51396">
        <w:rPr>
          <w:rFonts w:ascii="순천향체" w:eastAsia="순천향체" w:hAnsi="순천향체" w:cs="Arial" w:hint="eastAsia"/>
          <w:bCs/>
          <w:lang w:eastAsia="ko-KR"/>
        </w:rPr>
        <w:t>본인의 물건을 태깅하고,</w:t>
      </w:r>
    </w:p>
    <w:p w14:paraId="20EC0852" w14:textId="77777777" w:rsidR="00834BB5" w:rsidRPr="00B51396" w:rsidRDefault="003D2DC9" w:rsidP="00061429">
      <w:pPr>
        <w:pStyle w:val="a9"/>
        <w:numPr>
          <w:ilvl w:val="0"/>
          <w:numId w:val="36"/>
        </w:numPr>
        <w:rPr>
          <w:rFonts w:ascii="순천향체" w:eastAsia="순천향체" w:hAnsi="순천향체" w:cs="Arial"/>
          <w:lang w:eastAsia="ko-KR"/>
        </w:rPr>
      </w:pPr>
      <w:r w:rsidRPr="00B51396">
        <w:rPr>
          <w:rFonts w:ascii="순천향체" w:eastAsia="순천향체" w:hAnsi="순천향체" w:cs="Arial" w:hint="eastAsia"/>
          <w:bCs/>
          <w:lang w:eastAsia="ko-KR"/>
        </w:rPr>
        <w:t>다른 사람의 물건을 같이 꺼내면,</w:t>
      </w:r>
    </w:p>
    <w:p w14:paraId="1A07EAF6" w14:textId="77777777" w:rsidR="00834BB5" w:rsidRPr="00B51396" w:rsidRDefault="003D2DC9" w:rsidP="00061429">
      <w:pPr>
        <w:pStyle w:val="a9"/>
        <w:numPr>
          <w:ilvl w:val="0"/>
          <w:numId w:val="36"/>
        </w:numPr>
        <w:rPr>
          <w:rFonts w:ascii="순천향체" w:eastAsia="순천향체" w:hAnsi="순천향체" w:cs="Arial"/>
          <w:lang w:eastAsia="ko-KR"/>
        </w:rPr>
      </w:pPr>
      <w:r w:rsidRPr="00061429">
        <w:rPr>
          <w:rFonts w:ascii="순천향체" w:eastAsia="순천향체" w:hAnsi="순천향체" w:cs="Arial" w:hint="eastAsia"/>
          <w:bCs/>
          <w:color w:val="2F5496"/>
          <w:lang w:eastAsia="ko-KR"/>
        </w:rPr>
        <w:t>본인 음식 통의 무게 값보다 더 변동</w:t>
      </w:r>
      <w:r w:rsidRPr="00B51396">
        <w:rPr>
          <w:rFonts w:ascii="순천향체" w:eastAsia="순천향체" w:hAnsi="순천향체" w:cs="Arial" w:hint="eastAsia"/>
          <w:bCs/>
          <w:lang w:eastAsia="ko-KR"/>
        </w:rPr>
        <w:t>이 있으면,</w:t>
      </w:r>
    </w:p>
    <w:p w14:paraId="3CCDA98C" w14:textId="77777777" w:rsidR="00834BB5" w:rsidRPr="00B51396" w:rsidRDefault="003D2DC9" w:rsidP="00061429">
      <w:pPr>
        <w:pStyle w:val="a9"/>
        <w:numPr>
          <w:ilvl w:val="0"/>
          <w:numId w:val="36"/>
        </w:numPr>
        <w:rPr>
          <w:rFonts w:ascii="순천향체" w:eastAsia="순천향체" w:hAnsi="순천향체" w:cs="Arial"/>
          <w:lang w:eastAsia="ko-KR"/>
        </w:rPr>
      </w:pPr>
      <w:r w:rsidRPr="00B51396">
        <w:rPr>
          <w:rFonts w:ascii="순천향체" w:eastAsia="순천향체" w:hAnsi="순천향체" w:cs="Arial" w:hint="eastAsia"/>
          <w:bCs/>
          <w:lang w:eastAsia="ko-KR"/>
        </w:rPr>
        <w:t>도난 상황으로 인식한다.</w:t>
      </w:r>
    </w:p>
    <w:p w14:paraId="090A2679" w14:textId="550C6ED4" w:rsidR="003D2DC9" w:rsidRPr="00B51396" w:rsidRDefault="003D2DC9" w:rsidP="00061429">
      <w:pPr>
        <w:pStyle w:val="a9"/>
        <w:numPr>
          <w:ilvl w:val="0"/>
          <w:numId w:val="30"/>
        </w:numPr>
        <w:rPr>
          <w:rFonts w:ascii="순천향체" w:eastAsia="순천향체" w:hAnsi="순천향체" w:cs="Arial"/>
          <w:lang w:eastAsia="ko-KR"/>
        </w:rPr>
      </w:pPr>
      <w:r w:rsidRPr="00B51396">
        <w:rPr>
          <w:rFonts w:ascii="순천향체" w:eastAsia="순천향체" w:hAnsi="순천향체" w:cs="Arial" w:hint="eastAsia"/>
          <w:b/>
          <w:bCs/>
          <w:lang w:eastAsia="ko-KR"/>
        </w:rPr>
        <w:t>문을 열어놓고 물건을 가져가는 경우</w:t>
      </w:r>
    </w:p>
    <w:p w14:paraId="6572A2FB" w14:textId="77777777" w:rsidR="00834BB5" w:rsidRPr="00B51396" w:rsidRDefault="003D2DC9" w:rsidP="00061429">
      <w:pPr>
        <w:pStyle w:val="a9"/>
        <w:numPr>
          <w:ilvl w:val="0"/>
          <w:numId w:val="37"/>
        </w:numPr>
        <w:rPr>
          <w:rFonts w:ascii="순천향체" w:eastAsia="순천향체" w:hAnsi="순천향체" w:cs="Arial"/>
          <w:lang w:eastAsia="ko-KR"/>
        </w:rPr>
      </w:pPr>
      <w:r w:rsidRPr="00B51396">
        <w:rPr>
          <w:rFonts w:ascii="순천향체" w:eastAsia="순천향체" w:hAnsi="순천향체" w:cs="Arial" w:hint="eastAsia"/>
          <w:bCs/>
          <w:lang w:eastAsia="ko-KR"/>
        </w:rPr>
        <w:t>권한을 받아 문을 열고,</w:t>
      </w:r>
    </w:p>
    <w:p w14:paraId="79E36BC5" w14:textId="77777777" w:rsidR="00834BB5" w:rsidRPr="00B51396" w:rsidRDefault="003D2DC9" w:rsidP="00061429">
      <w:pPr>
        <w:pStyle w:val="a9"/>
        <w:numPr>
          <w:ilvl w:val="0"/>
          <w:numId w:val="37"/>
        </w:numPr>
        <w:rPr>
          <w:rFonts w:ascii="순천향체" w:eastAsia="순천향체" w:hAnsi="순천향체" w:cs="Arial"/>
          <w:lang w:eastAsia="ko-KR"/>
        </w:rPr>
      </w:pPr>
      <w:r w:rsidRPr="00B51396">
        <w:rPr>
          <w:rFonts w:ascii="순천향체" w:eastAsia="순천향체" w:hAnsi="순천향체" w:cs="Arial" w:hint="eastAsia"/>
          <w:bCs/>
          <w:lang w:eastAsia="ko-KR"/>
        </w:rPr>
        <w:t>무게 값이 변동이 있은 후,</w:t>
      </w:r>
    </w:p>
    <w:p w14:paraId="24AA56AF" w14:textId="77777777" w:rsidR="00834BB5" w:rsidRPr="00B51396" w:rsidRDefault="003D2DC9" w:rsidP="00061429">
      <w:pPr>
        <w:pStyle w:val="a9"/>
        <w:numPr>
          <w:ilvl w:val="0"/>
          <w:numId w:val="37"/>
        </w:numPr>
        <w:rPr>
          <w:rFonts w:ascii="순천향체" w:eastAsia="순천향체" w:hAnsi="순천향체" w:cs="Arial"/>
          <w:lang w:eastAsia="ko-KR"/>
        </w:rPr>
      </w:pPr>
      <w:r w:rsidRPr="00061429">
        <w:rPr>
          <w:rFonts w:ascii="순천향체" w:eastAsia="순천향체" w:hAnsi="순천향체" w:cs="Arial" w:hint="eastAsia"/>
          <w:bCs/>
          <w:color w:val="2F5496"/>
          <w:lang w:eastAsia="ko-KR"/>
        </w:rPr>
        <w:t>일정시간</w:t>
      </w:r>
      <w:r w:rsidRPr="00B51396">
        <w:rPr>
          <w:rFonts w:ascii="순천향체" w:eastAsia="순천향체" w:hAnsi="순천향체" w:cs="Arial" w:hint="eastAsia"/>
          <w:bCs/>
          <w:lang w:eastAsia="ko-KR"/>
        </w:rPr>
        <w:t>이 지나면,</w:t>
      </w:r>
    </w:p>
    <w:p w14:paraId="35CC43A1" w14:textId="77777777" w:rsidR="00834BB5" w:rsidRPr="00B51396" w:rsidRDefault="003D2DC9" w:rsidP="00061429">
      <w:pPr>
        <w:pStyle w:val="a9"/>
        <w:numPr>
          <w:ilvl w:val="0"/>
          <w:numId w:val="37"/>
        </w:numPr>
        <w:rPr>
          <w:rFonts w:ascii="순천향체" w:eastAsia="순천향체" w:hAnsi="순천향체" w:cs="Arial"/>
          <w:lang w:eastAsia="ko-KR"/>
        </w:rPr>
      </w:pPr>
      <w:r w:rsidRPr="00B51396">
        <w:rPr>
          <w:rFonts w:ascii="순천향체" w:eastAsia="순천향체" w:hAnsi="순천향체" w:cs="Arial" w:hint="eastAsia"/>
          <w:bCs/>
          <w:lang w:eastAsia="ko-KR"/>
        </w:rPr>
        <w:t>도난 상황으로 인식한다.</w:t>
      </w:r>
    </w:p>
    <w:p w14:paraId="532825FE" w14:textId="77777777" w:rsidR="00942DDF" w:rsidRDefault="00942DDF" w:rsidP="003D2DC9">
      <w:pPr>
        <w:pStyle w:val="a9"/>
        <w:rPr>
          <w:rFonts w:ascii="순천향체" w:eastAsia="순천향체" w:hAnsi="순천향체" w:cs="Arial"/>
          <w:b/>
          <w:bCs/>
          <w:lang w:eastAsia="ko-KR"/>
        </w:rPr>
      </w:pPr>
    </w:p>
    <w:p w14:paraId="19C31465" w14:textId="480A6DEE" w:rsidR="003D2DC9" w:rsidRPr="00B51396" w:rsidRDefault="003D2DC9" w:rsidP="003D2DC9">
      <w:pPr>
        <w:pStyle w:val="a9"/>
        <w:rPr>
          <w:rFonts w:ascii="순천향체" w:eastAsia="순천향체" w:hAnsi="순천향체" w:cs="Arial"/>
          <w:lang w:eastAsia="ko-KR"/>
        </w:rPr>
      </w:pPr>
      <w:r w:rsidRPr="00B51396">
        <w:rPr>
          <w:rFonts w:ascii="순천향체" w:eastAsia="순천향체" w:hAnsi="순천향체" w:cs="Arial" w:hint="eastAsia"/>
          <w:b/>
          <w:bCs/>
          <w:lang w:eastAsia="ko-KR"/>
        </w:rPr>
        <w:t>&lt;도난 알림&gt;</w:t>
      </w:r>
    </w:p>
    <w:p w14:paraId="7791F86F" w14:textId="77777777" w:rsidR="00834BB5" w:rsidRPr="00B51396" w:rsidRDefault="003D2DC9" w:rsidP="00061429">
      <w:pPr>
        <w:pStyle w:val="a9"/>
        <w:numPr>
          <w:ilvl w:val="0"/>
          <w:numId w:val="38"/>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관리자에게 도난 </w:t>
      </w:r>
      <w:r w:rsidRPr="00061429">
        <w:rPr>
          <w:rFonts w:ascii="순천향체" w:eastAsia="순천향체" w:hAnsi="순천향체" w:cs="Arial" w:hint="eastAsia"/>
          <w:bCs/>
          <w:color w:val="2F5496"/>
          <w:lang w:eastAsia="ko-KR"/>
        </w:rPr>
        <w:t>의심 메일</w:t>
      </w:r>
      <w:r w:rsidRPr="00B51396">
        <w:rPr>
          <w:rFonts w:ascii="순천향체" w:eastAsia="순천향체" w:hAnsi="순천향체" w:cs="Arial" w:hint="eastAsia"/>
          <w:bCs/>
          <w:lang w:eastAsia="ko-KR"/>
        </w:rPr>
        <w:t>을 전송한다.</w:t>
      </w:r>
    </w:p>
    <w:p w14:paraId="35F4A1CD" w14:textId="77777777" w:rsidR="00834BB5" w:rsidRPr="00B51396" w:rsidRDefault="003D2DC9" w:rsidP="00061429">
      <w:pPr>
        <w:pStyle w:val="a9"/>
        <w:numPr>
          <w:ilvl w:val="0"/>
          <w:numId w:val="38"/>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관리자가 </w:t>
      </w:r>
      <w:r w:rsidRPr="00061429">
        <w:rPr>
          <w:rFonts w:ascii="순천향체" w:eastAsia="순천향체" w:hAnsi="순천향체" w:cs="Arial" w:hint="eastAsia"/>
          <w:bCs/>
          <w:color w:val="2F5496"/>
          <w:lang w:eastAsia="ko-KR"/>
        </w:rPr>
        <w:t>마스터 키</w:t>
      </w:r>
      <w:r w:rsidRPr="00B51396">
        <w:rPr>
          <w:rFonts w:ascii="순천향체" w:eastAsia="순천향체" w:hAnsi="순천향체" w:cs="Arial" w:hint="eastAsia"/>
          <w:bCs/>
          <w:lang w:eastAsia="ko-KR"/>
        </w:rPr>
        <w:t>를 입력하면 도난 상황이 종료된다.</w:t>
      </w:r>
    </w:p>
    <w:p w14:paraId="04F00979" w14:textId="414AC285" w:rsidR="003D2DC9" w:rsidRPr="00B51396" w:rsidRDefault="003D2DC9" w:rsidP="00061429">
      <w:pPr>
        <w:pStyle w:val="a9"/>
        <w:numPr>
          <w:ilvl w:val="0"/>
          <w:numId w:val="38"/>
        </w:numPr>
        <w:rPr>
          <w:rFonts w:ascii="순천향체" w:eastAsia="순천향체" w:hAnsi="순천향체" w:cs="Arial"/>
          <w:lang w:eastAsia="ko-KR"/>
        </w:rPr>
      </w:pPr>
      <w:r w:rsidRPr="00B51396">
        <w:rPr>
          <w:rFonts w:ascii="순천향체" w:eastAsia="순천향체" w:hAnsi="순천향체" w:cs="Arial" w:hint="eastAsia"/>
          <w:bCs/>
          <w:lang w:eastAsia="ko-KR"/>
        </w:rPr>
        <w:t xml:space="preserve">도난한 당사자는 자신이 찍힌 모습을 </w:t>
      </w:r>
      <w:r w:rsidRPr="00061429">
        <w:rPr>
          <w:rFonts w:ascii="순천향체" w:eastAsia="순천향체" w:hAnsi="순천향체" w:cs="Arial" w:hint="eastAsia"/>
          <w:bCs/>
          <w:color w:val="2F5496"/>
          <w:lang w:eastAsia="ko-KR"/>
        </w:rPr>
        <w:t>어플에서 확인하여 경고를 받는다</w:t>
      </w:r>
      <w:r w:rsidRPr="00B51396">
        <w:rPr>
          <w:rFonts w:ascii="순천향체" w:eastAsia="순천향체" w:hAnsi="순천향체" w:cs="Arial" w:hint="eastAsia"/>
          <w:bCs/>
          <w:lang w:eastAsia="ko-KR"/>
        </w:rPr>
        <w:t>.</w:t>
      </w:r>
    </w:p>
    <w:p w14:paraId="6C1531E5" w14:textId="27CDA087" w:rsidR="003D2DC9" w:rsidRPr="00B51396" w:rsidRDefault="003D2DC9" w:rsidP="00061429">
      <w:pPr>
        <w:pStyle w:val="a9"/>
        <w:numPr>
          <w:ilvl w:val="0"/>
          <w:numId w:val="38"/>
        </w:numPr>
        <w:rPr>
          <w:rFonts w:ascii="순천향체" w:eastAsia="순천향체" w:hAnsi="순천향체" w:cs="Arial"/>
          <w:lang w:eastAsia="ko-KR"/>
        </w:rPr>
      </w:pPr>
      <w:r w:rsidRPr="00B51396">
        <w:rPr>
          <w:rFonts w:ascii="순천향체" w:eastAsia="순천향체" w:hAnsi="순천향체" w:cs="Arial" w:hint="eastAsia"/>
          <w:lang w:eastAsia="ko-KR"/>
        </w:rPr>
        <w:t xml:space="preserve">관리자는 </w:t>
      </w:r>
      <w:r w:rsidRPr="00061429">
        <w:rPr>
          <w:rFonts w:ascii="순천향체" w:eastAsia="순천향체" w:hAnsi="순천향체" w:cs="Arial" w:hint="eastAsia"/>
          <w:color w:val="2F5496"/>
          <w:lang w:eastAsia="ko-KR"/>
        </w:rPr>
        <w:t>웹페이지</w:t>
      </w:r>
      <w:r w:rsidRPr="00B51396">
        <w:rPr>
          <w:rFonts w:ascii="순천향체" w:eastAsia="순천향체" w:hAnsi="순천향체" w:cs="Arial" w:hint="eastAsia"/>
          <w:lang w:eastAsia="ko-KR"/>
        </w:rPr>
        <w:t>에서 사진 확인이 가능하다.</w:t>
      </w:r>
    </w:p>
    <w:p w14:paraId="07A80BD3" w14:textId="5C76C602" w:rsidR="003D2DC9" w:rsidRPr="00B51396" w:rsidRDefault="003D2DC9" w:rsidP="003D2DC9">
      <w:pPr>
        <w:pStyle w:val="a9"/>
        <w:ind w:leftChars="100" w:left="240"/>
        <w:rPr>
          <w:rFonts w:ascii="순천향체" w:eastAsia="순천향체" w:hAnsi="순천향체" w:cs="Arial"/>
          <w:lang w:eastAsia="ko-KR"/>
        </w:rPr>
      </w:pPr>
      <w:r w:rsidRPr="00B51396">
        <w:rPr>
          <w:rFonts w:ascii="순천향체" w:eastAsia="순천향체" w:hAnsi="순천향체" w:cs="Arial" w:hint="eastAsia"/>
          <w:bCs/>
          <w:lang w:eastAsia="ko-KR"/>
        </w:rPr>
        <w:t>(개인정보보호법상 도난당한 사람에게 다른 사람의 사진 전송이 어려울 수 있음)</w:t>
      </w:r>
    </w:p>
    <w:p w14:paraId="4D368CB6" w14:textId="01BE0316" w:rsidR="003D2DC9" w:rsidRPr="00942DDF" w:rsidRDefault="003D2DC9" w:rsidP="00942DDF">
      <w:pPr>
        <w:pStyle w:val="a9"/>
        <w:ind w:leftChars="100" w:left="240"/>
        <w:rPr>
          <w:rFonts w:ascii="순천향체" w:eastAsia="순천향체" w:hAnsi="순천향체" w:cs="Arial"/>
          <w:lang w:eastAsia="ko-KR"/>
        </w:rPr>
      </w:pPr>
      <w:r w:rsidRPr="00B51396">
        <w:rPr>
          <w:rFonts w:ascii="순천향체" w:eastAsia="순천향체" w:hAnsi="순천향체" w:cs="Arial" w:hint="eastAsia"/>
          <w:bCs/>
          <w:lang w:eastAsia="ko-KR"/>
        </w:rPr>
        <w:t>단, 개인정보동의서를 받음 관리자는 사진을 받는 것이 가능!</w:t>
      </w:r>
    </w:p>
    <w:p w14:paraId="68C030FD" w14:textId="77777777" w:rsidR="00942DDF" w:rsidRDefault="00942DDF" w:rsidP="00942DDF">
      <w:pPr>
        <w:pStyle w:val="a9"/>
        <w:rPr>
          <w:rFonts w:ascii="순천향체" w:eastAsia="순천향체" w:hAnsi="순천향체" w:cs="Arial"/>
          <w:lang w:eastAsia="ko-KR"/>
        </w:rPr>
      </w:pPr>
    </w:p>
    <w:p w14:paraId="30244522" w14:textId="3874A785" w:rsidR="00942DDF" w:rsidRDefault="00942DDF" w:rsidP="00942DDF">
      <w:pPr>
        <w:pStyle w:val="a9"/>
        <w:rPr>
          <w:rFonts w:ascii="순천향체" w:eastAsia="순천향체" w:hAnsi="순천향체" w:cs="Arial"/>
          <w:lang w:eastAsia="ko-KR"/>
        </w:rPr>
      </w:pPr>
    </w:p>
    <w:p w14:paraId="6E4B62BE" w14:textId="638C9E4C" w:rsidR="00942DDF" w:rsidRDefault="00942DDF" w:rsidP="00942DDF">
      <w:pPr>
        <w:pStyle w:val="a9"/>
        <w:rPr>
          <w:rFonts w:ascii="순천향체" w:eastAsia="순천향체" w:hAnsi="순천향체" w:cs="Arial"/>
          <w:lang w:eastAsia="ko-KR"/>
        </w:rPr>
      </w:pPr>
    </w:p>
    <w:p w14:paraId="2C03D1DA" w14:textId="609E89E9" w:rsidR="00942DDF" w:rsidRDefault="00942DDF" w:rsidP="00942DDF">
      <w:pPr>
        <w:pStyle w:val="a9"/>
        <w:rPr>
          <w:rFonts w:ascii="순천향체" w:eastAsia="순천향체" w:hAnsi="순천향체" w:cs="Arial"/>
          <w:lang w:eastAsia="ko-KR"/>
        </w:rPr>
      </w:pPr>
    </w:p>
    <w:p w14:paraId="4BE91547" w14:textId="77777777" w:rsidR="00552D7F" w:rsidRPr="00B51396" w:rsidRDefault="00552D7F" w:rsidP="00552D7F">
      <w:pPr>
        <w:pStyle w:val="2"/>
        <w:rPr>
          <w:ins w:id="196" w:author="user" w:date="2020-07-13T11:18:00Z"/>
          <w:rFonts w:ascii="순천향체" w:eastAsia="순천향체" w:hAnsi="순천향체"/>
          <w:lang w:eastAsia="ko-KR"/>
        </w:rPr>
      </w:pPr>
      <w:bookmarkStart w:id="197" w:name="_Toc45328400"/>
      <w:ins w:id="198" w:author="user" w:date="2020-07-13T11:18:00Z">
        <w:r w:rsidRPr="00B51396">
          <w:rPr>
            <w:rFonts w:ascii="순천향체" w:eastAsia="순천향체" w:hAnsi="순천향체" w:hint="eastAsia"/>
            <w:lang w:eastAsia="ko-KR"/>
          </w:rPr>
          <w:t xml:space="preserve">아쉬운 점 및 </w:t>
        </w:r>
        <w:r>
          <w:rPr>
            <w:rFonts w:ascii="순천향체" w:eastAsia="순천향체" w:hAnsi="순천향체" w:hint="eastAsia"/>
            <w:lang w:eastAsia="ko-KR"/>
          </w:rPr>
          <w:t>해결</w:t>
        </w:r>
        <w:r w:rsidRPr="00B51396">
          <w:rPr>
            <w:rFonts w:ascii="순천향체" w:eastAsia="순천향체" w:hAnsi="순천향체" w:hint="eastAsia"/>
            <w:lang w:eastAsia="ko-KR"/>
          </w:rPr>
          <w:t xml:space="preserve"> 가능성</w:t>
        </w:r>
      </w:ins>
    </w:p>
    <w:p w14:paraId="47E22527" w14:textId="77777777" w:rsidR="00552D7F" w:rsidRPr="00B51396" w:rsidRDefault="00552D7F" w:rsidP="00552D7F">
      <w:pPr>
        <w:pStyle w:val="a9"/>
        <w:ind w:firstLineChars="100" w:firstLine="240"/>
        <w:rPr>
          <w:ins w:id="199" w:author="user" w:date="2020-07-13T11:18:00Z"/>
          <w:rFonts w:ascii="순천향체" w:eastAsia="순천향체" w:hAnsi="순천향체" w:cs="Arial"/>
          <w:lang w:eastAsia="ko-KR"/>
        </w:rPr>
      </w:pPr>
      <w:ins w:id="200" w:author="user" w:date="2020-07-13T11:18:00Z">
        <w:r w:rsidRPr="00B51396">
          <w:rPr>
            <w:rFonts w:ascii="순천향체" w:eastAsia="순천향체" w:hAnsi="순천향체" w:cs="Arial" w:hint="eastAsia"/>
            <w:lang w:eastAsia="ko-KR"/>
          </w:rPr>
          <w:t>사용된 센서들이 고가의 센서들이라 성능 좋은 센서들을 사용하지는 못하였으나,</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금전적 여유가 있다면 다음과 같이 활용할 수 있을 것으로 생각된다.</w:t>
        </w:r>
      </w:ins>
    </w:p>
    <w:p w14:paraId="49B81346" w14:textId="77777777" w:rsidR="00552D7F" w:rsidRPr="00B51396" w:rsidRDefault="00552D7F" w:rsidP="00552D7F">
      <w:pPr>
        <w:pStyle w:val="a9"/>
        <w:ind w:firstLineChars="100" w:firstLine="236"/>
        <w:rPr>
          <w:ins w:id="201" w:author="user" w:date="2020-07-13T11:18:00Z"/>
          <w:rFonts w:ascii="순천향체" w:eastAsia="순천향체" w:hAnsi="순천향체" w:cs="Arial"/>
          <w:lang w:eastAsia="ko-KR"/>
        </w:rPr>
      </w:pPr>
      <w:ins w:id="202" w:author="user" w:date="2020-07-13T11:18:00Z">
        <w:r w:rsidRPr="00635F63">
          <w:rPr>
            <w:rFonts w:ascii="순천향체" w:eastAsia="순천향체" w:hAnsi="순천향체" w:cs="Arial" w:hint="eastAsia"/>
            <w:b/>
            <w:lang w:eastAsia="ko-KR"/>
          </w:rPr>
          <w:lastRenderedPageBreak/>
          <w:t>바코드 센서(감지기)</w:t>
        </w:r>
        <w:r w:rsidRPr="00B51396">
          <w:rPr>
            <w:rFonts w:ascii="순천향체" w:eastAsia="순천향체" w:hAnsi="순천향체" w:cs="Arial" w:hint="eastAsia"/>
            <w:lang w:eastAsia="ko-KR"/>
          </w:rPr>
          <w:t>를 구매할 수 있다면,</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구매한 물품 중 바코드가 있는 물품은 RFID</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태그 대신 바코드로 인식하여 음식 목록에 등록할 수 있을 것이다. RFID</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스티커를 붙이는 작업 단계를 줄일 수 있어 사용 편의성을 증가시킬 수 있을 것으로 기대되며,</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스티커의 구매 비용도 줄일 수 있을 것이다.</w:t>
        </w:r>
      </w:ins>
    </w:p>
    <w:p w14:paraId="35C8308F" w14:textId="77777777" w:rsidR="00552D7F" w:rsidRPr="00B51396" w:rsidRDefault="00552D7F" w:rsidP="00552D7F">
      <w:pPr>
        <w:pStyle w:val="a9"/>
        <w:rPr>
          <w:ins w:id="203" w:author="user" w:date="2020-07-13T11:18:00Z"/>
          <w:rFonts w:ascii="순천향체" w:eastAsia="순천향체" w:hAnsi="순천향체" w:cs="Arial"/>
          <w:lang w:eastAsia="ko-KR"/>
        </w:rPr>
      </w:pPr>
      <w:ins w:id="204" w:author="user" w:date="2020-07-13T11:18:00Z">
        <w:r w:rsidRPr="00B51396">
          <w:rPr>
            <w:rFonts w:ascii="순천향체" w:eastAsia="순천향체" w:hAnsi="순천향체" w:cs="Arial" w:hint="eastAsia"/>
            <w:lang w:eastAsia="ko-KR"/>
          </w:rPr>
          <w:t xml:space="preserve"> </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RFID</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reader를 고성능으로 구매가 가능하다면,</w:t>
        </w:r>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5,6회 당 발생하는 인식 에러를 개선할 수 있을 것이다.</w:t>
        </w:r>
      </w:ins>
    </w:p>
    <w:p w14:paraId="5BFBA667" w14:textId="77777777" w:rsidR="00552D7F" w:rsidRPr="00B51396" w:rsidRDefault="00552D7F" w:rsidP="00552D7F">
      <w:pPr>
        <w:pStyle w:val="a9"/>
        <w:rPr>
          <w:ins w:id="205" w:author="user" w:date="2020-07-13T11:18:00Z"/>
          <w:rFonts w:ascii="순천향체" w:eastAsia="순천향체" w:hAnsi="순천향체" w:cs="Arial"/>
          <w:lang w:eastAsia="ko-KR"/>
        </w:rPr>
      </w:pPr>
      <w:ins w:id="206" w:author="user" w:date="2020-07-13T11:18:00Z">
        <w:r w:rsidRPr="00B51396">
          <w:rPr>
            <w:rFonts w:ascii="순천향체" w:eastAsia="순천향체" w:hAnsi="순천향체" w:cs="Arial"/>
            <w:lang w:eastAsia="ko-KR"/>
          </w:rPr>
          <w:t xml:space="preserve"> </w:t>
        </w:r>
        <w:r w:rsidRPr="00B51396">
          <w:rPr>
            <w:rFonts w:ascii="순천향체" w:eastAsia="순천향체" w:hAnsi="순천향체" w:cs="Arial" w:hint="eastAsia"/>
            <w:lang w:eastAsia="ko-KR"/>
          </w:rPr>
          <w:t xml:space="preserve">무게 센서도 </w:t>
        </w:r>
        <w:r>
          <w:rPr>
            <w:rFonts w:ascii="순천향체" w:eastAsia="순천향체" w:hAnsi="순천향체" w:cs="Arial" w:hint="eastAsia"/>
            <w:lang w:eastAsia="ko-KR"/>
          </w:rPr>
          <w:t>고성능으로 구매가 가능하다면,</w:t>
        </w:r>
        <w:r>
          <w:rPr>
            <w:rFonts w:ascii="순천향체" w:eastAsia="순천향체" w:hAnsi="순천향체" w:cs="Arial"/>
            <w:lang w:eastAsia="ko-KR"/>
          </w:rPr>
          <w:t xml:space="preserve"> </w:t>
        </w:r>
        <w:r w:rsidRPr="00B51396">
          <w:rPr>
            <w:rFonts w:ascii="순천향체" w:eastAsia="순천향체" w:hAnsi="순천향체" w:cs="Arial" w:hint="eastAsia"/>
            <w:lang w:eastAsia="ko-KR"/>
          </w:rPr>
          <w:t>균형이 조금이라도 어긋나면 발생하는 음수 값 에러를 개선할 수 있을 것이다.</w:t>
        </w:r>
      </w:ins>
    </w:p>
    <w:p w14:paraId="6D24B0AB" w14:textId="076B473D" w:rsidR="00F47695" w:rsidRPr="00B51396" w:rsidDel="00552D7F" w:rsidRDefault="00F47695" w:rsidP="00F47695">
      <w:pPr>
        <w:pStyle w:val="2"/>
        <w:rPr>
          <w:del w:id="207" w:author="user" w:date="2020-07-13T11:18:00Z"/>
          <w:rFonts w:ascii="순천향체" w:eastAsia="순천향체" w:hAnsi="순천향체"/>
          <w:lang w:eastAsia="ko-KR"/>
        </w:rPr>
      </w:pPr>
      <w:del w:id="208" w:author="user" w:date="2020-07-13T11:18:00Z">
        <w:r w:rsidRPr="00B51396" w:rsidDel="00552D7F">
          <w:rPr>
            <w:rFonts w:ascii="순천향체" w:eastAsia="순천향체" w:hAnsi="순천향체" w:hint="eastAsia"/>
            <w:lang w:eastAsia="ko-KR"/>
          </w:rPr>
          <w:delText xml:space="preserve">아쉬운 점 및 </w:delText>
        </w:r>
        <w:r w:rsidR="00942DDF" w:rsidDel="00552D7F">
          <w:rPr>
            <w:rFonts w:ascii="순천향체" w:eastAsia="순천향체" w:hAnsi="순천향체" w:hint="eastAsia"/>
            <w:lang w:eastAsia="ko-KR"/>
          </w:rPr>
          <w:delText>해결</w:delText>
        </w:r>
        <w:r w:rsidRPr="00B51396" w:rsidDel="00552D7F">
          <w:rPr>
            <w:rFonts w:ascii="순천향체" w:eastAsia="순천향체" w:hAnsi="순천향체" w:hint="eastAsia"/>
            <w:lang w:eastAsia="ko-KR"/>
          </w:rPr>
          <w:delText xml:space="preserve"> 가능성</w:delText>
        </w:r>
        <w:bookmarkEnd w:id="197"/>
      </w:del>
    </w:p>
    <w:p w14:paraId="309413B4" w14:textId="645245C6" w:rsidR="003D2DC9" w:rsidRPr="00B51396" w:rsidDel="00552D7F" w:rsidRDefault="003D2DC9" w:rsidP="003D2DC9">
      <w:pPr>
        <w:pStyle w:val="a9"/>
        <w:ind w:firstLineChars="100" w:firstLine="240"/>
        <w:rPr>
          <w:del w:id="209" w:author="user" w:date="2020-07-13T11:18:00Z"/>
          <w:rFonts w:ascii="순천향체" w:eastAsia="순천향체" w:hAnsi="순천향체" w:cs="Arial"/>
          <w:lang w:eastAsia="ko-KR"/>
        </w:rPr>
      </w:pPr>
      <w:del w:id="210" w:author="user" w:date="2020-07-13T11:18:00Z">
        <w:r w:rsidRPr="00B51396" w:rsidDel="00552D7F">
          <w:rPr>
            <w:rFonts w:ascii="순천향체" w:eastAsia="순천향체" w:hAnsi="순천향체" w:cs="Arial" w:hint="eastAsia"/>
            <w:lang w:eastAsia="ko-KR"/>
          </w:rPr>
          <w:delText>사용된 센서들이 고가의 센서들이라 성능 좋은 센서들을 사용하지는 못하였으나,</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금전적 여유가 있다면 다음과 같이 활용할 수 있을 것으로 생각된다.</w:delText>
        </w:r>
      </w:del>
    </w:p>
    <w:p w14:paraId="3BC4B1C3" w14:textId="04EE1873" w:rsidR="003D2DC9" w:rsidRPr="00B51396" w:rsidDel="00552D7F" w:rsidRDefault="003D2DC9" w:rsidP="003D2DC9">
      <w:pPr>
        <w:pStyle w:val="a9"/>
        <w:ind w:firstLineChars="100" w:firstLine="236"/>
        <w:rPr>
          <w:del w:id="211" w:author="user" w:date="2020-07-13T11:18:00Z"/>
          <w:rFonts w:ascii="순천향체" w:eastAsia="순천향체" w:hAnsi="순천향체" w:cs="Arial"/>
          <w:lang w:eastAsia="ko-KR"/>
        </w:rPr>
      </w:pPr>
      <w:del w:id="212" w:author="user" w:date="2020-07-13T11:18:00Z">
        <w:r w:rsidRPr="00635F63" w:rsidDel="00552D7F">
          <w:rPr>
            <w:rFonts w:ascii="순천향체" w:eastAsia="순천향체" w:hAnsi="순천향체" w:cs="Arial" w:hint="eastAsia"/>
            <w:b/>
            <w:lang w:eastAsia="ko-KR"/>
          </w:rPr>
          <w:delText>바코드 센서(감지기)</w:delText>
        </w:r>
        <w:r w:rsidRPr="00B51396" w:rsidDel="00552D7F">
          <w:rPr>
            <w:rFonts w:ascii="순천향체" w:eastAsia="순천향체" w:hAnsi="순천향체" w:cs="Arial" w:hint="eastAsia"/>
            <w:lang w:eastAsia="ko-KR"/>
          </w:rPr>
          <w:delText>를 구매할 수 있다면,</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구매한 물품 중 바코드가 있는 물품은 RFID</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태그 대신 바코드로 인식하여 음식 목록에 등록할 수 있을 것이다. RFID</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스티커를 붙이는 작업 단계를 줄일 수 있어 사용 편의성을 증가시킬 수 있을 것으로 기대되며,</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스티커의 구매 비용도 줄일 수 있을 것이다.</w:delText>
        </w:r>
      </w:del>
    </w:p>
    <w:p w14:paraId="03E469B9" w14:textId="43B3AF21" w:rsidR="003D2DC9" w:rsidRPr="00B51396" w:rsidDel="00552D7F" w:rsidRDefault="003D2DC9" w:rsidP="003D2DC9">
      <w:pPr>
        <w:pStyle w:val="a9"/>
        <w:rPr>
          <w:del w:id="213" w:author="user" w:date="2020-07-13T11:18:00Z"/>
          <w:rFonts w:ascii="순천향체" w:eastAsia="순천향체" w:hAnsi="순천향체" w:cs="Arial"/>
          <w:lang w:eastAsia="ko-KR"/>
        </w:rPr>
      </w:pPr>
      <w:del w:id="214" w:author="user" w:date="2020-07-13T11:18:00Z">
        <w:r w:rsidRPr="00B51396" w:rsidDel="00552D7F">
          <w:rPr>
            <w:rFonts w:ascii="순천향체" w:eastAsia="순천향체" w:hAnsi="순천향체" w:cs="Arial" w:hint="eastAsia"/>
            <w:lang w:eastAsia="ko-KR"/>
          </w:rPr>
          <w:delText xml:space="preserve"> </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RFID</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reader를 고성능으로 구매가 가능하다면,</w:delText>
        </w:r>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5,6회 당 발생하는 인식 에러를 개선할 수 있을 것이다.</w:delText>
        </w:r>
      </w:del>
    </w:p>
    <w:p w14:paraId="566691F2" w14:textId="5BA10927" w:rsidR="003D2DC9" w:rsidRPr="00B51396" w:rsidDel="00552D7F" w:rsidRDefault="003D2DC9" w:rsidP="003D2DC9">
      <w:pPr>
        <w:pStyle w:val="a9"/>
        <w:rPr>
          <w:del w:id="215" w:author="user" w:date="2020-07-13T11:18:00Z"/>
          <w:rFonts w:ascii="순천향체" w:eastAsia="순천향체" w:hAnsi="순천향체" w:cs="Arial"/>
          <w:lang w:eastAsia="ko-KR"/>
        </w:rPr>
      </w:pPr>
      <w:del w:id="216" w:author="user" w:date="2020-07-13T11:18:00Z">
        <w:r w:rsidRPr="00B51396"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 xml:space="preserve">무게 센서도 </w:delText>
        </w:r>
        <w:r w:rsidR="00942DDF" w:rsidDel="00552D7F">
          <w:rPr>
            <w:rFonts w:ascii="순천향체" w:eastAsia="순천향체" w:hAnsi="순천향체" w:cs="Arial" w:hint="eastAsia"/>
            <w:lang w:eastAsia="ko-KR"/>
          </w:rPr>
          <w:delText>고성능으로 구매가 가능하다면,</w:delText>
        </w:r>
        <w:r w:rsidR="00942DDF" w:rsidDel="00552D7F">
          <w:rPr>
            <w:rFonts w:ascii="순천향체" w:eastAsia="순천향체" w:hAnsi="순천향체" w:cs="Arial"/>
            <w:lang w:eastAsia="ko-KR"/>
          </w:rPr>
          <w:delText xml:space="preserve"> </w:delText>
        </w:r>
        <w:r w:rsidRPr="00B51396" w:rsidDel="00552D7F">
          <w:rPr>
            <w:rFonts w:ascii="순천향체" w:eastAsia="순천향체" w:hAnsi="순천향체" w:cs="Arial" w:hint="eastAsia"/>
            <w:lang w:eastAsia="ko-KR"/>
          </w:rPr>
          <w:delText>균형이 조금이라도 어긋나면 발생하는 음수 값 에러를 개선할 수 있을 것이다.</w:delText>
        </w:r>
      </w:del>
    </w:p>
    <w:p w14:paraId="25221CA3" w14:textId="48A1C7F6" w:rsidR="003D2DC9" w:rsidRDefault="003D2DC9" w:rsidP="003D2DC9">
      <w:pPr>
        <w:pStyle w:val="a9"/>
        <w:rPr>
          <w:rFonts w:ascii="순천향체" w:eastAsia="순천향체" w:hAnsi="순천향체" w:cs="Arial"/>
          <w:lang w:eastAsia="ko-KR"/>
        </w:rPr>
      </w:pPr>
    </w:p>
    <w:p w14:paraId="0180F8EB" w14:textId="5D39F839" w:rsidR="00942DDF" w:rsidRDefault="00942DDF" w:rsidP="003D2DC9">
      <w:pPr>
        <w:pStyle w:val="a9"/>
        <w:rPr>
          <w:rFonts w:ascii="순천향체" w:eastAsia="순천향체" w:hAnsi="순천향체" w:cs="Arial"/>
          <w:lang w:eastAsia="ko-KR"/>
        </w:rPr>
      </w:pPr>
      <w:r>
        <w:rPr>
          <w:rFonts w:ascii="순천향체" w:eastAsia="순천향체" w:hAnsi="순천향체" w:cs="Arial"/>
          <w:lang w:eastAsia="ko-KR"/>
        </w:rPr>
        <w:br/>
      </w:r>
    </w:p>
    <w:p w14:paraId="13F48DB5" w14:textId="590D06E3" w:rsidR="00942DDF" w:rsidRDefault="00942DDF" w:rsidP="003D2DC9">
      <w:pPr>
        <w:pStyle w:val="a9"/>
        <w:rPr>
          <w:rFonts w:ascii="순천향체" w:eastAsia="순천향체" w:hAnsi="순천향체" w:cs="Arial"/>
          <w:lang w:eastAsia="ko-KR"/>
        </w:rPr>
      </w:pPr>
    </w:p>
    <w:p w14:paraId="63CE1BE3" w14:textId="5085699F" w:rsidR="00942DDF" w:rsidRDefault="00942DDF" w:rsidP="003D2DC9">
      <w:pPr>
        <w:pStyle w:val="a9"/>
        <w:rPr>
          <w:rFonts w:ascii="순천향체" w:eastAsia="순천향체" w:hAnsi="순천향체" w:cs="Arial"/>
          <w:lang w:eastAsia="ko-KR"/>
        </w:rPr>
      </w:pPr>
    </w:p>
    <w:p w14:paraId="2931D992" w14:textId="77777777" w:rsidR="00942DDF" w:rsidRDefault="00942DDF" w:rsidP="003D2DC9">
      <w:pPr>
        <w:pStyle w:val="a9"/>
        <w:rPr>
          <w:rFonts w:ascii="순천향체" w:eastAsia="순천향체" w:hAnsi="순천향체" w:cs="Arial"/>
          <w:lang w:eastAsia="ko-KR"/>
        </w:rPr>
      </w:pPr>
    </w:p>
    <w:p w14:paraId="5A5C5D29" w14:textId="77777777" w:rsidR="00552D7F" w:rsidRPr="00942DDF" w:rsidRDefault="00552D7F" w:rsidP="00552D7F">
      <w:pPr>
        <w:pStyle w:val="2"/>
        <w:rPr>
          <w:ins w:id="217" w:author="user" w:date="2020-07-13T11:19:00Z"/>
          <w:rFonts w:ascii="순천향체" w:eastAsia="순천향체" w:hAnsi="순천향체"/>
          <w:lang w:eastAsia="ko-KR"/>
        </w:rPr>
      </w:pPr>
      <w:bookmarkStart w:id="218" w:name="_Toc45328401"/>
      <w:ins w:id="219" w:author="user" w:date="2020-07-13T11:19:00Z">
        <w:r w:rsidRPr="00942DDF">
          <w:rPr>
            <w:rFonts w:ascii="순천향체" w:eastAsia="순천향체" w:hAnsi="순천향체" w:hint="eastAsia"/>
            <w:lang w:eastAsia="ko-KR"/>
          </w:rPr>
          <w:t>IoT</w:t>
        </w:r>
        <w:r w:rsidRPr="00942DDF">
          <w:rPr>
            <w:rFonts w:ascii="순천향체" w:eastAsia="순천향체" w:hAnsi="순천향체"/>
            <w:lang w:eastAsia="ko-KR"/>
          </w:rPr>
          <w:t xml:space="preserve"> </w:t>
        </w:r>
        <w:r w:rsidRPr="00942DDF">
          <w:rPr>
            <w:rFonts w:ascii="순천향체" w:eastAsia="순천향체" w:hAnsi="순천향체" w:hint="eastAsia"/>
            <w:lang w:eastAsia="ko-KR"/>
          </w:rPr>
          <w:t>확장 가능성</w:t>
        </w:r>
      </w:ins>
    </w:p>
    <w:p w14:paraId="246EE003" w14:textId="77777777" w:rsidR="00552D7F" w:rsidRDefault="00552D7F" w:rsidP="00552D7F">
      <w:pPr>
        <w:pStyle w:val="a9"/>
        <w:ind w:firstLineChars="100" w:firstLine="240"/>
        <w:rPr>
          <w:ins w:id="220" w:author="user" w:date="2020-07-13T11:19:00Z"/>
          <w:rFonts w:ascii="순천향체" w:eastAsia="순천향체" w:hAnsi="순천향체" w:cs="Arial"/>
          <w:lang w:eastAsia="ko-KR"/>
        </w:rPr>
      </w:pPr>
      <w:ins w:id="221" w:author="user" w:date="2020-07-13T11:19:00Z">
        <w:r w:rsidRPr="00942DDF">
          <w:rPr>
            <w:rFonts w:ascii="순천향체" w:eastAsia="순천향체" w:hAnsi="순천향체" w:cs="Arial" w:hint="eastAsia"/>
            <w:lang w:eastAsia="ko-KR"/>
          </w:rPr>
          <w:t xml:space="preserve">현재는 기숙사 내부적인 사용을 목적이므로 지역적으로 연결되어서 외부에서는 애플리케이션을 사용하여 자신의 냉장고의 상태를 확인할 수 </w:t>
        </w:r>
        <w:r>
          <w:rPr>
            <w:rFonts w:ascii="순천향체" w:eastAsia="순천향체" w:hAnsi="순천향체" w:cs="Arial" w:hint="eastAsia"/>
            <w:lang w:eastAsia="ko-KR"/>
          </w:rPr>
          <w:t xml:space="preserve">없다. </w:t>
        </w:r>
      </w:ins>
    </w:p>
    <w:p w14:paraId="4C949F11" w14:textId="77777777" w:rsidR="00552D7F" w:rsidRDefault="00552D7F" w:rsidP="00552D7F">
      <w:pPr>
        <w:pStyle w:val="a9"/>
        <w:ind w:firstLineChars="100" w:firstLine="240"/>
        <w:rPr>
          <w:ins w:id="222" w:author="user" w:date="2020-07-13T11:19:00Z"/>
          <w:rFonts w:ascii="순천향체" w:eastAsia="순천향체" w:hAnsi="순천향체" w:cs="Arial"/>
          <w:lang w:eastAsia="ko-KR"/>
        </w:rPr>
      </w:pPr>
      <w:ins w:id="223" w:author="user" w:date="2020-07-13T11:19:00Z">
        <w:r w:rsidRPr="00942DDF">
          <w:rPr>
            <w:rFonts w:ascii="순천향체" w:eastAsia="순천향체" w:hAnsi="순천향체" w:cs="Arial" w:hint="eastAsia"/>
            <w:lang w:eastAsia="ko-KR"/>
          </w:rPr>
          <w:t xml:space="preserve">하지만 넓은 범위에서 사용하게 확장 시킨다면, 사용자는 공용냉장고에 대해서 학교 내가 아닌 외부에서도 언제든지 자신의 냉장고 안의 음식의 상태와 보존 여부를 확인할 수 </w:t>
        </w:r>
        <w:r>
          <w:rPr>
            <w:rFonts w:ascii="순천향체" w:eastAsia="순천향체" w:hAnsi="순천향체" w:cs="Arial" w:hint="eastAsia"/>
            <w:lang w:eastAsia="ko-KR"/>
          </w:rPr>
          <w:t>있</w:t>
        </w:r>
        <w:r w:rsidRPr="00942DDF">
          <w:rPr>
            <w:rFonts w:ascii="순천향체" w:eastAsia="순천향체" w:hAnsi="순천향체" w:cs="Arial" w:hint="eastAsia"/>
            <w:lang w:eastAsia="ko-KR"/>
          </w:rPr>
          <w:t>다</w:t>
        </w:r>
        <w:r>
          <w:rPr>
            <w:rFonts w:ascii="순천향체" w:eastAsia="순천향체" w:hAnsi="순천향체" w:cs="Arial" w:hint="eastAsia"/>
            <w:lang w:eastAsia="ko-KR"/>
          </w:rPr>
          <w:t>.</w:t>
        </w:r>
      </w:ins>
    </w:p>
    <w:p w14:paraId="7CA7300E" w14:textId="77777777" w:rsidR="00552D7F" w:rsidRPr="00B51396" w:rsidRDefault="00552D7F" w:rsidP="00552D7F">
      <w:pPr>
        <w:pStyle w:val="a9"/>
        <w:ind w:firstLineChars="100" w:firstLine="240"/>
        <w:rPr>
          <w:ins w:id="224" w:author="user" w:date="2020-07-13T11:19:00Z"/>
          <w:rFonts w:ascii="순천향체" w:eastAsia="순천향체" w:hAnsi="순천향체" w:cs="Arial"/>
          <w:lang w:eastAsia="ko-KR"/>
        </w:rPr>
      </w:pPr>
      <w:ins w:id="225" w:author="user" w:date="2020-07-13T11:19:00Z">
        <w:r w:rsidRPr="00942DDF">
          <w:rPr>
            <w:rFonts w:ascii="순천향체" w:eastAsia="순천향체" w:hAnsi="순천향체" w:cs="Arial" w:hint="eastAsia"/>
            <w:lang w:eastAsia="ko-KR"/>
          </w:rPr>
          <w:t>또한, 이 데이터를 활용하여 사용자에게 유통기한 알림과 보관 방식에 대한 문제점을 경고할 수 있게 되어서 외부에서 관리자에게 음식물</w:t>
        </w:r>
        <w:r>
          <w:rPr>
            <w:rFonts w:ascii="순천향체" w:eastAsia="순천향체" w:hAnsi="순천향체" w:cs="Arial" w:hint="eastAsia"/>
            <w:lang w:eastAsia="ko-KR"/>
          </w:rPr>
          <w:t xml:space="preserve"> </w:t>
        </w:r>
        <w:r w:rsidRPr="00942DDF">
          <w:rPr>
            <w:rFonts w:ascii="순천향체" w:eastAsia="순천향체" w:hAnsi="순천향체" w:cs="Arial" w:hint="eastAsia"/>
            <w:lang w:eastAsia="ko-KR"/>
          </w:rPr>
          <w:t xml:space="preserve">폐기, 보관 방식 변경 요청 등을 할 수 </w:t>
        </w:r>
        <w:r>
          <w:rPr>
            <w:rFonts w:ascii="순천향체" w:eastAsia="순천향체" w:hAnsi="순천향체" w:cs="Arial" w:hint="eastAsia"/>
            <w:lang w:eastAsia="ko-KR"/>
          </w:rPr>
          <w:t>있을 것이다.</w:t>
        </w:r>
      </w:ins>
    </w:p>
    <w:p w14:paraId="462AEC26" w14:textId="2DF7D659" w:rsidR="00942DDF" w:rsidRPr="00942DDF" w:rsidDel="00552D7F" w:rsidRDefault="00552D7F" w:rsidP="00942DDF">
      <w:pPr>
        <w:pStyle w:val="2"/>
        <w:rPr>
          <w:del w:id="226" w:author="user" w:date="2020-07-13T11:19:00Z"/>
          <w:rFonts w:ascii="순천향체" w:eastAsia="순천향체" w:hAnsi="순천향체"/>
          <w:lang w:eastAsia="ko-KR"/>
        </w:rPr>
      </w:pPr>
      <w:ins w:id="227" w:author="user" w:date="2020-07-13T11:19:00Z">
        <w:r>
          <w:rPr>
            <w:rFonts w:ascii="순천향체" w:eastAsia="순천향체" w:hAnsi="순천향체"/>
            <w:lang w:eastAsia="ko-KR"/>
          </w:rPr>
          <w:t xml:space="preserve"> </w:t>
        </w:r>
      </w:ins>
      <w:del w:id="228" w:author="user" w:date="2020-07-13T11:19:00Z">
        <w:r w:rsidR="00942DDF" w:rsidRPr="00942DDF" w:rsidDel="00552D7F">
          <w:rPr>
            <w:rFonts w:ascii="순천향체" w:eastAsia="순천향체" w:hAnsi="순천향체" w:hint="eastAsia"/>
            <w:lang w:eastAsia="ko-KR"/>
          </w:rPr>
          <w:delText>IoT</w:delText>
        </w:r>
        <w:r w:rsidR="00942DDF" w:rsidRPr="00942DDF" w:rsidDel="00552D7F">
          <w:rPr>
            <w:rFonts w:ascii="순천향체" w:eastAsia="순천향체" w:hAnsi="순천향체"/>
            <w:lang w:eastAsia="ko-KR"/>
          </w:rPr>
          <w:delText xml:space="preserve"> </w:delText>
        </w:r>
        <w:r w:rsidR="00942DDF" w:rsidRPr="00942DDF" w:rsidDel="00552D7F">
          <w:rPr>
            <w:rFonts w:ascii="순천향체" w:eastAsia="순천향체" w:hAnsi="순천향체" w:hint="eastAsia"/>
            <w:lang w:eastAsia="ko-KR"/>
          </w:rPr>
          <w:delText>확장 가능성</w:delText>
        </w:r>
        <w:bookmarkEnd w:id="218"/>
      </w:del>
    </w:p>
    <w:p w14:paraId="12E84B05" w14:textId="006557BB" w:rsidR="00942DDF" w:rsidDel="00552D7F" w:rsidRDefault="00942DDF" w:rsidP="00942DDF">
      <w:pPr>
        <w:pStyle w:val="a9"/>
        <w:ind w:firstLineChars="100" w:firstLine="240"/>
        <w:rPr>
          <w:del w:id="229" w:author="user" w:date="2020-07-13T11:19:00Z"/>
          <w:rFonts w:ascii="순천향체" w:eastAsia="순천향체" w:hAnsi="순천향체" w:cs="Arial"/>
          <w:lang w:eastAsia="ko-KR"/>
        </w:rPr>
      </w:pPr>
      <w:del w:id="230" w:author="user" w:date="2020-07-13T11:19:00Z">
        <w:r w:rsidRPr="00942DDF" w:rsidDel="00552D7F">
          <w:rPr>
            <w:rFonts w:ascii="순천향체" w:eastAsia="순천향체" w:hAnsi="순천향체" w:cs="Arial" w:hint="eastAsia"/>
            <w:lang w:eastAsia="ko-KR"/>
          </w:rPr>
          <w:delText xml:space="preserve">현재는 기숙사 내부적인 사용을 목적이므로 지역적으로 연결되어서 외부에서는 애플리케이션을 사용하여 자신의 냉장고의 상태를 확인할 수 </w:delText>
        </w:r>
        <w:r w:rsidDel="00552D7F">
          <w:rPr>
            <w:rFonts w:ascii="순천향체" w:eastAsia="순천향체" w:hAnsi="순천향체" w:cs="Arial" w:hint="eastAsia"/>
            <w:lang w:eastAsia="ko-KR"/>
          </w:rPr>
          <w:delText xml:space="preserve">없다. </w:delText>
        </w:r>
      </w:del>
    </w:p>
    <w:p w14:paraId="4761F090" w14:textId="62B7EC8C" w:rsidR="00942DDF" w:rsidDel="00552D7F" w:rsidRDefault="00942DDF" w:rsidP="00942DDF">
      <w:pPr>
        <w:pStyle w:val="a9"/>
        <w:ind w:firstLineChars="100" w:firstLine="240"/>
        <w:rPr>
          <w:del w:id="231" w:author="user" w:date="2020-07-13T11:19:00Z"/>
          <w:rFonts w:ascii="순천향체" w:eastAsia="순천향체" w:hAnsi="순천향체" w:cs="Arial"/>
          <w:lang w:eastAsia="ko-KR"/>
        </w:rPr>
      </w:pPr>
      <w:del w:id="232" w:author="user" w:date="2020-07-13T11:19:00Z">
        <w:r w:rsidRPr="00942DDF" w:rsidDel="00552D7F">
          <w:rPr>
            <w:rFonts w:ascii="순천향체" w:eastAsia="순천향체" w:hAnsi="순천향체" w:cs="Arial" w:hint="eastAsia"/>
            <w:lang w:eastAsia="ko-KR"/>
          </w:rPr>
          <w:delText xml:space="preserve">하지만 넓은 범위에서 사용하게 확장 시킨다면, 사용자는 공용냉장고에 대해서 학교 내가 아닌 외부에서도 언제든지 자신의 냉장고 안의 음식의 상태와 보존 여부를 확인할 수 </w:delText>
        </w:r>
        <w:r w:rsidDel="00552D7F">
          <w:rPr>
            <w:rFonts w:ascii="순천향체" w:eastAsia="순천향체" w:hAnsi="순천향체" w:cs="Arial" w:hint="eastAsia"/>
            <w:lang w:eastAsia="ko-KR"/>
          </w:rPr>
          <w:delText>있</w:delText>
        </w:r>
        <w:r w:rsidRPr="00942DDF" w:rsidDel="00552D7F">
          <w:rPr>
            <w:rFonts w:ascii="순천향체" w:eastAsia="순천향체" w:hAnsi="순천향체" w:cs="Arial" w:hint="eastAsia"/>
            <w:lang w:eastAsia="ko-KR"/>
          </w:rPr>
          <w:delText>다</w:delText>
        </w:r>
        <w:r w:rsidDel="00552D7F">
          <w:rPr>
            <w:rFonts w:ascii="순천향체" w:eastAsia="순천향체" w:hAnsi="순천향체" w:cs="Arial" w:hint="eastAsia"/>
            <w:lang w:eastAsia="ko-KR"/>
          </w:rPr>
          <w:delText>.</w:delText>
        </w:r>
      </w:del>
    </w:p>
    <w:p w14:paraId="42938C5D" w14:textId="3678FBB0" w:rsidR="003D2DC9" w:rsidRPr="00B51396" w:rsidDel="00552D7F" w:rsidRDefault="00942DDF" w:rsidP="00942DDF">
      <w:pPr>
        <w:pStyle w:val="a9"/>
        <w:ind w:firstLineChars="100" w:firstLine="240"/>
        <w:rPr>
          <w:del w:id="233" w:author="user" w:date="2020-07-13T11:19:00Z"/>
          <w:rFonts w:ascii="순천향체" w:eastAsia="순천향체" w:hAnsi="순천향체" w:cs="Arial"/>
          <w:lang w:eastAsia="ko-KR"/>
        </w:rPr>
      </w:pPr>
      <w:del w:id="234" w:author="user" w:date="2020-07-13T11:19:00Z">
        <w:r w:rsidRPr="00942DDF" w:rsidDel="00552D7F">
          <w:rPr>
            <w:rFonts w:ascii="순천향체" w:eastAsia="순천향체" w:hAnsi="순천향체" w:cs="Arial" w:hint="eastAsia"/>
            <w:lang w:eastAsia="ko-KR"/>
          </w:rPr>
          <w:delText>또한, 이 데이터를 활용하여 사용자에게 유통기한 알림과 보관 방식에 대한 문제점을 경고할 수 있게 되어서 외부에서 관리자에게 음식물</w:delText>
        </w:r>
        <w:r w:rsidDel="00552D7F">
          <w:rPr>
            <w:rFonts w:ascii="순천향체" w:eastAsia="순천향체" w:hAnsi="순천향체" w:cs="Arial" w:hint="eastAsia"/>
            <w:lang w:eastAsia="ko-KR"/>
          </w:rPr>
          <w:delText xml:space="preserve"> </w:delText>
        </w:r>
        <w:r w:rsidRPr="00942DDF" w:rsidDel="00552D7F">
          <w:rPr>
            <w:rFonts w:ascii="순천향체" w:eastAsia="순천향체" w:hAnsi="순천향체" w:cs="Arial" w:hint="eastAsia"/>
            <w:lang w:eastAsia="ko-KR"/>
          </w:rPr>
          <w:delText xml:space="preserve">폐기, 보관 방식 변경 요청 등을 할 수 </w:delText>
        </w:r>
        <w:r w:rsidDel="00552D7F">
          <w:rPr>
            <w:rFonts w:ascii="순천향체" w:eastAsia="순천향체" w:hAnsi="순천향체" w:cs="Arial" w:hint="eastAsia"/>
            <w:lang w:eastAsia="ko-KR"/>
          </w:rPr>
          <w:delText>있을 것이다.</w:delText>
        </w:r>
      </w:del>
    </w:p>
    <w:p w14:paraId="4574B406" w14:textId="37A93946" w:rsidR="003D2DC9" w:rsidRDefault="003D2DC9" w:rsidP="003D2DC9">
      <w:pPr>
        <w:pStyle w:val="a9"/>
        <w:rPr>
          <w:rFonts w:ascii="순천향체" w:eastAsia="순천향체" w:hAnsi="순천향체" w:cs="Arial"/>
          <w:lang w:eastAsia="ko-KR"/>
        </w:rPr>
      </w:pPr>
    </w:p>
    <w:p w14:paraId="7207157B" w14:textId="46265446" w:rsidR="00942DDF" w:rsidRDefault="00942DDF" w:rsidP="003D2DC9">
      <w:pPr>
        <w:pStyle w:val="a9"/>
        <w:rPr>
          <w:rFonts w:ascii="순천향체" w:eastAsia="순천향체" w:hAnsi="순천향체" w:cs="Arial"/>
          <w:lang w:eastAsia="ko-KR"/>
        </w:rPr>
      </w:pPr>
    </w:p>
    <w:p w14:paraId="477BCA1C" w14:textId="6CCEAAB7" w:rsidR="00942DDF" w:rsidRDefault="00942DDF" w:rsidP="003D2DC9">
      <w:pPr>
        <w:pStyle w:val="a9"/>
        <w:rPr>
          <w:rFonts w:ascii="순천향체" w:eastAsia="순천향체" w:hAnsi="순천향체" w:cs="Arial"/>
          <w:lang w:eastAsia="ko-KR"/>
        </w:rPr>
      </w:pPr>
    </w:p>
    <w:p w14:paraId="4F7831FB" w14:textId="77777777" w:rsidR="00942DDF" w:rsidRPr="00B51396" w:rsidRDefault="00942DDF" w:rsidP="003D2DC9">
      <w:pPr>
        <w:pStyle w:val="a9"/>
        <w:rPr>
          <w:rFonts w:ascii="순천향체" w:eastAsia="순천향체" w:hAnsi="순천향체" w:cs="Arial"/>
          <w:lang w:eastAsia="ko-KR"/>
        </w:rPr>
      </w:pPr>
    </w:p>
    <w:p w14:paraId="01A17BFF" w14:textId="1C2C5E27" w:rsidR="00F47695" w:rsidRPr="00B51396" w:rsidRDefault="00F47695" w:rsidP="00F47695">
      <w:pPr>
        <w:pStyle w:val="2"/>
        <w:rPr>
          <w:rFonts w:ascii="순천향체" w:eastAsia="순천향체" w:hAnsi="순천향체"/>
        </w:rPr>
      </w:pPr>
      <w:bookmarkStart w:id="235" w:name="_Toc45328402"/>
      <w:r w:rsidRPr="00B51396">
        <w:rPr>
          <w:rFonts w:ascii="순천향체" w:eastAsia="순천향체" w:hAnsi="순천향체" w:hint="eastAsia"/>
          <w:lang w:eastAsia="ko-KR"/>
        </w:rPr>
        <w:t>기대효과</w:t>
      </w:r>
      <w:bookmarkEnd w:id="235"/>
    </w:p>
    <w:p w14:paraId="7B01C110" w14:textId="482485A5" w:rsidR="00677D5E" w:rsidRPr="00B51396" w:rsidRDefault="00EA4BB6" w:rsidP="00BD0B4A">
      <w:pPr>
        <w:pStyle w:val="a9"/>
        <w:rPr>
          <w:rFonts w:ascii="순천향체" w:eastAsia="순천향체" w:hAnsi="순천향체" w:cs="Arial"/>
          <w:b/>
          <w:lang w:eastAsia="ko-KR"/>
        </w:rPr>
      </w:pPr>
      <w:r>
        <w:rPr>
          <w:rFonts w:ascii="순천향체" w:eastAsia="순천향체" w:hAnsi="순천향체"/>
          <w:noProof/>
        </w:rPr>
        <w:pict w14:anchorId="77F241D5">
          <v:shape id="그림 12" o:spid="_x0000_s1037" type="#_x0000_t75" style="position:absolute;margin-left:-.15pt;margin-top:17.4pt;width:41.35pt;height:41.35pt;z-index:-6;visibility:visible;mso-wrap-style:square;mso-position-horizontal-relative:text;mso-position-vertical-relative:text" wrapcoords="3688 2634 -527 7376 -527 7902 2634 11063 2634 13171 5795 18439 6849 18439 12644 18439 13171 18439 19493 11063 21600 10537 21600 8429 18966 2634 3688 2634">
            <v:imagedata r:id="rId27" o:title=""/>
            <w10:wrap type="tight"/>
          </v:shape>
        </w:pict>
      </w:r>
    </w:p>
    <w:p w14:paraId="17C7CEE8" w14:textId="780AD831" w:rsidR="005F7509" w:rsidRPr="00B51396" w:rsidRDefault="005F7509" w:rsidP="005F7509">
      <w:pPr>
        <w:pStyle w:val="a9"/>
        <w:ind w:left="360"/>
        <w:rPr>
          <w:rFonts w:ascii="순천향체" w:eastAsia="순천향체" w:hAnsi="순천향체" w:cs="Arial"/>
          <w:lang w:eastAsia="ko-KR"/>
        </w:rPr>
      </w:pPr>
      <w:r w:rsidRPr="00B51396">
        <w:rPr>
          <w:rFonts w:ascii="순천향체" w:eastAsia="순천향체" w:hAnsi="순천향체" w:cs="Arial" w:hint="eastAsia"/>
          <w:lang w:eastAsia="ko-KR"/>
        </w:rPr>
        <w:lastRenderedPageBreak/>
        <w:t xml:space="preserve">집단생활 시설 내 공용 공간(ex. 냉장고)에 시스템 적용 시 </w:t>
      </w:r>
      <w:r w:rsidRPr="00B51396">
        <w:rPr>
          <w:rFonts w:ascii="순천향체" w:eastAsia="순천향체" w:hAnsi="순천향체" w:cs="Arial" w:hint="eastAsia"/>
          <w:b/>
          <w:bCs/>
          <w:lang w:eastAsia="ko-KR"/>
        </w:rPr>
        <w:t>시설에 대한 신뢰도 증가</w:t>
      </w:r>
    </w:p>
    <w:p w14:paraId="67594896" w14:textId="77777777" w:rsidR="00834BB5" w:rsidRPr="00B51396" w:rsidRDefault="005F7509" w:rsidP="00061429">
      <w:pPr>
        <w:pStyle w:val="a9"/>
        <w:numPr>
          <w:ilvl w:val="0"/>
          <w:numId w:val="26"/>
        </w:numPr>
        <w:rPr>
          <w:rFonts w:ascii="순천향체" w:eastAsia="순천향체" w:hAnsi="순천향체" w:cs="Arial"/>
          <w:lang w:eastAsia="ko-KR"/>
        </w:rPr>
      </w:pPr>
      <w:r w:rsidRPr="00B51396">
        <w:rPr>
          <w:rFonts w:ascii="순천향체" w:eastAsia="순천향체" w:hAnsi="순천향체" w:cs="Arial" w:hint="eastAsia"/>
          <w:lang w:eastAsia="ko-KR"/>
        </w:rPr>
        <w:t>식별 가능한 본인의 고유번호 입력과 카메라 의식으로 도난 사건 및</w:t>
      </w:r>
    </w:p>
    <w:p w14:paraId="67428612" w14:textId="77777777" w:rsidR="005F7509" w:rsidRPr="00B51396" w:rsidRDefault="005F7509" w:rsidP="005F7509">
      <w:pPr>
        <w:pStyle w:val="a9"/>
        <w:rPr>
          <w:rFonts w:ascii="순천향체" w:eastAsia="순천향체" w:hAnsi="순천향체" w:cs="Arial"/>
          <w:lang w:eastAsia="ko-KR"/>
        </w:rPr>
      </w:pPr>
      <w:r w:rsidRPr="00B51396">
        <w:rPr>
          <w:rFonts w:ascii="순천향체" w:eastAsia="순천향체" w:hAnsi="순천향체" w:cs="Arial" w:hint="eastAsia"/>
          <w:lang w:eastAsia="ko-KR"/>
        </w:rPr>
        <w:t xml:space="preserve">     집단 시설 내 </w:t>
      </w:r>
      <w:r w:rsidRPr="00B51396">
        <w:rPr>
          <w:rFonts w:ascii="순천향체" w:eastAsia="순천향체" w:hAnsi="순천향체" w:cs="Arial" w:hint="eastAsia"/>
          <w:b/>
          <w:bCs/>
          <w:lang w:eastAsia="ko-KR"/>
        </w:rPr>
        <w:t>도난으로 인한 갈등도 감소</w:t>
      </w:r>
    </w:p>
    <w:p w14:paraId="7E1E49BC" w14:textId="6A75D6B4" w:rsidR="00834BB5" w:rsidRPr="00B51396" w:rsidRDefault="005F7509" w:rsidP="00061429">
      <w:pPr>
        <w:pStyle w:val="a9"/>
        <w:numPr>
          <w:ilvl w:val="0"/>
          <w:numId w:val="27"/>
        </w:numPr>
        <w:rPr>
          <w:rFonts w:ascii="순천향체" w:eastAsia="순천향체" w:hAnsi="순천향체" w:cs="Arial"/>
          <w:lang w:eastAsia="ko-KR"/>
        </w:rPr>
      </w:pPr>
      <w:r w:rsidRPr="00B51396">
        <w:rPr>
          <w:rFonts w:ascii="순천향체" w:eastAsia="순천향체" w:hAnsi="순천향체" w:cs="Arial" w:hint="eastAsia"/>
          <w:b/>
          <w:bCs/>
          <w:lang w:eastAsia="ko-KR"/>
        </w:rPr>
        <w:t>시설에 대한 평판 상승</w:t>
      </w:r>
      <w:r w:rsidRPr="00B51396">
        <w:rPr>
          <w:rFonts w:ascii="순천향체" w:eastAsia="순천향체" w:hAnsi="순천향체" w:cs="Arial" w:hint="eastAsia"/>
          <w:lang w:eastAsia="ko-KR"/>
        </w:rPr>
        <w:t>으로 연결</w:t>
      </w:r>
    </w:p>
    <w:p w14:paraId="768F4964" w14:textId="77777777" w:rsidR="005F7509" w:rsidRPr="00B51396" w:rsidRDefault="005F7509" w:rsidP="005F7509">
      <w:pPr>
        <w:pStyle w:val="a9"/>
        <w:rPr>
          <w:rFonts w:ascii="순천향체" w:eastAsia="순천향체" w:hAnsi="순천향체" w:cs="Arial"/>
          <w:lang w:eastAsia="ko-KR"/>
        </w:rPr>
      </w:pPr>
    </w:p>
    <w:p w14:paraId="45BAA7A2" w14:textId="68754970" w:rsidR="005F7509" w:rsidRPr="00B51396" w:rsidRDefault="00EA4BB6" w:rsidP="005F7509">
      <w:pPr>
        <w:pStyle w:val="a9"/>
        <w:rPr>
          <w:rFonts w:ascii="순천향체" w:eastAsia="순천향체" w:hAnsi="순천향체" w:cs="Arial"/>
          <w:lang w:eastAsia="ko-KR"/>
        </w:rPr>
      </w:pPr>
      <w:r>
        <w:rPr>
          <w:rFonts w:ascii="순천향체" w:eastAsia="순천향체" w:hAnsi="순천향체"/>
          <w:noProof/>
        </w:rPr>
        <w:pict w14:anchorId="0E7FB850">
          <v:shape id="그림 13" o:spid="_x0000_s1038" type="#_x0000_t75" style="position:absolute;margin-left:0;margin-top:.6pt;width:41.2pt;height:41.2pt;z-index:-5;visibility:visible;mso-wrap-style:square;mso-position-horizontal-relative:text;mso-position-vertical-relative:text" wrapcoords="4942 0 4942 366 5492 2929 9702 5858 7139 8786 6590 9153 4210 11532 3661 15010 4210 17573 6407 20502 8420 21417 8786 21417 12631 21417 12997 21417 14827 20502 17207 17939 17756 14644 17207 11532 15010 9336 14278 8786 11715 5858 15925 2929 16475 366 16475 0 4942 0">
            <v:imagedata r:id="rId28" o:title=""/>
            <w10:wrap type="tight"/>
          </v:shape>
        </w:pict>
      </w:r>
    </w:p>
    <w:p w14:paraId="4088929D" w14:textId="5081B400" w:rsidR="005F7509" w:rsidRPr="00B51396" w:rsidRDefault="005F7509" w:rsidP="005F7509">
      <w:pPr>
        <w:pStyle w:val="a9"/>
        <w:rPr>
          <w:rFonts w:ascii="순천향체" w:eastAsia="순천향체" w:hAnsi="순천향체" w:cs="Arial"/>
          <w:lang w:eastAsia="ko-KR"/>
        </w:rPr>
      </w:pPr>
      <w:r w:rsidRPr="00B51396">
        <w:rPr>
          <w:rFonts w:ascii="순천향체" w:eastAsia="순천향체" w:hAnsi="순천향체" w:cs="Arial" w:hint="eastAsia"/>
          <w:lang w:eastAsia="ko-KR"/>
        </w:rPr>
        <w:t>개인 물품의 보관 마감 기간을 인지</w:t>
      </w:r>
    </w:p>
    <w:p w14:paraId="526D77C3" w14:textId="77777777" w:rsidR="00834BB5" w:rsidRPr="00B51396" w:rsidRDefault="005F7509" w:rsidP="00061429">
      <w:pPr>
        <w:pStyle w:val="a9"/>
        <w:numPr>
          <w:ilvl w:val="0"/>
          <w:numId w:val="28"/>
        </w:numPr>
        <w:rPr>
          <w:rFonts w:ascii="순천향체" w:eastAsia="순천향체" w:hAnsi="순천향체" w:cs="Arial"/>
          <w:lang w:eastAsia="ko-KR"/>
        </w:rPr>
      </w:pPr>
      <w:r w:rsidRPr="00B51396">
        <w:rPr>
          <w:rFonts w:ascii="순천향체" w:eastAsia="순천향체" w:hAnsi="순천향체" w:cs="Arial" w:hint="eastAsia"/>
          <w:b/>
          <w:bCs/>
          <w:lang w:eastAsia="ko-KR"/>
        </w:rPr>
        <w:t>장기간의 방치된 음식물 감소</w:t>
      </w:r>
    </w:p>
    <w:p w14:paraId="4C984ECD" w14:textId="77777777" w:rsidR="00834BB5" w:rsidRPr="00B51396" w:rsidRDefault="005F7509" w:rsidP="00061429">
      <w:pPr>
        <w:pStyle w:val="a9"/>
        <w:numPr>
          <w:ilvl w:val="0"/>
          <w:numId w:val="28"/>
        </w:numPr>
        <w:rPr>
          <w:rFonts w:ascii="순천향체" w:eastAsia="순천향체" w:hAnsi="순천향체" w:cs="Arial"/>
          <w:lang w:eastAsia="ko-KR"/>
        </w:rPr>
      </w:pPr>
      <w:r w:rsidRPr="00B51396">
        <w:rPr>
          <w:rFonts w:ascii="순천향체" w:eastAsia="순천향체" w:hAnsi="순천향체" w:cs="Arial" w:hint="eastAsia"/>
          <w:lang w:eastAsia="ko-KR"/>
        </w:rPr>
        <w:t xml:space="preserve">쓰레기 감소로 인한 </w:t>
      </w:r>
      <w:r w:rsidRPr="00B51396">
        <w:rPr>
          <w:rFonts w:ascii="순천향체" w:eastAsia="순천향체" w:hAnsi="순천향체" w:cs="Arial" w:hint="eastAsia"/>
          <w:b/>
          <w:bCs/>
          <w:lang w:eastAsia="ko-KR"/>
        </w:rPr>
        <w:t>환경보호에 도움</w:t>
      </w:r>
    </w:p>
    <w:p w14:paraId="0A13FBF2" w14:textId="6328D4E9" w:rsidR="00834BB5" w:rsidRPr="00B51396" w:rsidRDefault="005F7509" w:rsidP="00061429">
      <w:pPr>
        <w:pStyle w:val="a9"/>
        <w:numPr>
          <w:ilvl w:val="0"/>
          <w:numId w:val="28"/>
        </w:numPr>
        <w:rPr>
          <w:rFonts w:ascii="순천향체" w:eastAsia="순천향체" w:hAnsi="순천향체" w:cs="Arial"/>
          <w:lang w:eastAsia="ko-KR"/>
        </w:rPr>
      </w:pPr>
      <w:r w:rsidRPr="00B51396">
        <w:rPr>
          <w:rFonts w:ascii="순천향체" w:eastAsia="순천향체" w:hAnsi="순천향체" w:cs="Arial" w:hint="eastAsia"/>
          <w:b/>
          <w:bCs/>
          <w:lang w:eastAsia="ko-KR"/>
        </w:rPr>
        <w:t>한정된 공용 공간을 보다 효율적으로 활용</w:t>
      </w:r>
      <w:r w:rsidRPr="00B51396">
        <w:rPr>
          <w:rFonts w:ascii="순천향체" w:eastAsia="순천향체" w:hAnsi="순천향체" w:cs="Arial" w:hint="eastAsia"/>
          <w:lang w:eastAsia="ko-KR"/>
        </w:rPr>
        <w:t>이 가능하다.</w:t>
      </w:r>
    </w:p>
    <w:p w14:paraId="2A4883BA" w14:textId="307CCEDB" w:rsidR="005F7509" w:rsidRPr="00B51396" w:rsidRDefault="00EA4BB6" w:rsidP="005F7509">
      <w:pPr>
        <w:pStyle w:val="a9"/>
        <w:ind w:left="720"/>
        <w:rPr>
          <w:rFonts w:ascii="순천향체" w:eastAsia="순천향체" w:hAnsi="순천향체" w:cs="Arial"/>
          <w:lang w:eastAsia="ko-KR"/>
        </w:rPr>
      </w:pPr>
      <w:r>
        <w:rPr>
          <w:rFonts w:ascii="순천향체" w:eastAsia="순천향체" w:hAnsi="순천향체" w:cs="Arial"/>
          <w:b/>
          <w:bCs/>
          <w:lang w:eastAsia="ko-KR"/>
        </w:rPr>
        <w:pict w14:anchorId="45004580">
          <v:group id="그룹 17" o:spid="_x0000_s1039" style="position:absolute;left:0;text-align:left;margin-left:-3.45pt;margin-top:19.5pt;width:65.35pt;height:37.55pt;z-index:-4" coordsize="12717,7484" wrapcoords="8060 0 5642 4375 1773 6289 1451 6835 1451 13124 0 17499 -161 21053 21600 21053 21600 10663 20955 9843 17570 8749 18537 8476 18215 6835 14669 4375 14830 2187 12734 547 9027 0 8060 0">
            <v:shape id="그림 2" o:spid="_x0000_s1040" type="#_x0000_t75" style="position:absolute;left:2815;width:6406;height:6406;visibility:visible;mso-wrap-style:square">
              <v:imagedata r:id="rId29" o:title=""/>
              <v:path arrowok="t"/>
            </v:shape>
            <v:shape id="그림 3" o:spid="_x0000_s1041" type="#_x0000_t75" style="position:absolute;left:7423;top:2190;width:5294;height:5294;visibility:visible;mso-wrap-style:square">
              <v:imagedata r:id="rId30" o:title=""/>
              <v:path arrowok="t"/>
            </v:shape>
            <v:shape id="그림 4" o:spid="_x0000_s1042" type="#_x0000_t75" style="position:absolute;top:2190;width:5294;height:5294;visibility:visible;mso-wrap-style:square">
              <v:imagedata r:id="rId31" o:title=""/>
              <v:path arrowok="t"/>
            </v:shape>
            <w10:wrap type="tight"/>
          </v:group>
        </w:pict>
      </w:r>
    </w:p>
    <w:p w14:paraId="526EF8FE" w14:textId="46D2FE84" w:rsidR="005F7509" w:rsidRPr="00B51396" w:rsidRDefault="005F7509" w:rsidP="005F7509">
      <w:pPr>
        <w:pStyle w:val="a9"/>
        <w:rPr>
          <w:rFonts w:ascii="순천향체" w:eastAsia="순천향체" w:hAnsi="순천향체" w:cs="Arial"/>
          <w:lang w:eastAsia="ko-KR"/>
        </w:rPr>
      </w:pPr>
      <w:r w:rsidRPr="00B51396">
        <w:rPr>
          <w:rFonts w:ascii="순천향체" w:eastAsia="순천향체" w:hAnsi="순천향체" w:cs="Arial" w:hint="eastAsia"/>
          <w:b/>
          <w:bCs/>
          <w:lang w:eastAsia="ko-KR"/>
        </w:rPr>
        <w:t>집단 시설 내 공용 공간 사용 시 어디에나 시스템 적용이 가능</w:t>
      </w:r>
      <w:r w:rsidRPr="00B51396">
        <w:rPr>
          <w:rFonts w:ascii="순천향체" w:eastAsia="순천향체" w:hAnsi="순천향체" w:cs="Arial" w:hint="eastAsia"/>
          <w:lang w:eastAsia="ko-KR"/>
        </w:rPr>
        <w:t>하여 높은 활용도</w:t>
      </w:r>
    </w:p>
    <w:p w14:paraId="0653081C" w14:textId="77777777" w:rsidR="00834BB5" w:rsidRPr="00B51396" w:rsidRDefault="005F7509" w:rsidP="00061429">
      <w:pPr>
        <w:pStyle w:val="a9"/>
        <w:numPr>
          <w:ilvl w:val="0"/>
          <w:numId w:val="29"/>
        </w:numPr>
        <w:rPr>
          <w:rFonts w:ascii="순천향체" w:eastAsia="순천향체" w:hAnsi="순천향체" w:cs="Arial"/>
          <w:lang w:eastAsia="ko-KR"/>
        </w:rPr>
      </w:pPr>
      <w:r w:rsidRPr="00B51396">
        <w:rPr>
          <w:rFonts w:ascii="순천향체" w:eastAsia="순천향체" w:hAnsi="순천향체" w:cs="Arial" w:hint="eastAsia"/>
          <w:lang w:eastAsia="ko-KR"/>
        </w:rPr>
        <w:t>회사/기숙사/게스트하우스/고시원 등 집단생활을 하는 곳에서 유용하게 사용될 수 있음</w:t>
      </w:r>
    </w:p>
    <w:p w14:paraId="480FA607" w14:textId="7D311F6F" w:rsidR="001B599D" w:rsidRPr="00B51396" w:rsidRDefault="001B599D" w:rsidP="00B27D0D">
      <w:pPr>
        <w:pStyle w:val="Appendix"/>
        <w:outlineLvl w:val="0"/>
        <w:rPr>
          <w:rFonts w:ascii="순천향체" w:eastAsia="순천향체" w:hAnsi="순천향체" w:cs="Arial"/>
          <w:lang w:eastAsia="ko-KR"/>
        </w:rPr>
      </w:pPr>
      <w:r w:rsidRPr="00B51396">
        <w:rPr>
          <w:rFonts w:ascii="순천향체" w:eastAsia="순천향체" w:hAnsi="순천향체" w:cs="Arial"/>
          <w:lang w:eastAsia="ko-KR"/>
        </w:rPr>
        <w:br w:type="page"/>
      </w:r>
      <w:bookmarkStart w:id="236" w:name="_Toc483056469"/>
      <w:bookmarkStart w:id="237" w:name="_Toc45328403"/>
      <w:r w:rsidR="008E68E1" w:rsidRPr="00B51396">
        <w:rPr>
          <w:rFonts w:ascii="순천향체" w:eastAsia="순천향체" w:hAnsi="순천향체" w:cs="Arial" w:hint="eastAsia"/>
          <w:lang w:eastAsia="ko-KR"/>
        </w:rPr>
        <w:lastRenderedPageBreak/>
        <w:t xml:space="preserve">부록 </w:t>
      </w:r>
      <w:r w:rsidR="008E68E1" w:rsidRPr="00B51396">
        <w:rPr>
          <w:rFonts w:ascii="순천향체" w:eastAsia="순천향체" w:hAnsi="순천향체" w:cs="Arial"/>
          <w:lang w:eastAsia="ko-KR"/>
        </w:rPr>
        <w:t>1</w:t>
      </w:r>
      <w:r w:rsidR="00A140E5" w:rsidRPr="00B51396">
        <w:rPr>
          <w:rFonts w:ascii="순천향체" w:eastAsia="순천향체" w:hAnsi="순천향체" w:cs="Arial"/>
          <w:lang w:eastAsia="ko-KR"/>
        </w:rPr>
        <w:t>:</w:t>
      </w:r>
      <w:r w:rsidRPr="00B51396">
        <w:rPr>
          <w:rFonts w:ascii="순천향체" w:eastAsia="순천향체" w:hAnsi="순천향체" w:cs="Arial"/>
          <w:lang w:eastAsia="ko-KR"/>
        </w:rPr>
        <w:t xml:space="preserve"> </w:t>
      </w:r>
      <w:bookmarkEnd w:id="236"/>
      <w:r w:rsidR="008E68E1" w:rsidRPr="00B51396">
        <w:rPr>
          <w:rFonts w:ascii="순천향체" w:eastAsia="순천향체" w:hAnsi="순천향체" w:cs="Arial" w:hint="eastAsia"/>
          <w:lang w:eastAsia="ko-KR"/>
        </w:rPr>
        <w:t>참고 문헌</w:t>
      </w:r>
      <w:bookmarkEnd w:id="237"/>
    </w:p>
    <w:p w14:paraId="6786522C" w14:textId="73EF0A22" w:rsidR="005E4728" w:rsidRPr="00B51396" w:rsidRDefault="005E4728" w:rsidP="00061429">
      <w:pPr>
        <w:pStyle w:val="31"/>
        <w:numPr>
          <w:ilvl w:val="0"/>
          <w:numId w:val="5"/>
        </w:numPr>
        <w:rPr>
          <w:rFonts w:ascii="순천향체" w:eastAsia="순천향체" w:hAnsi="순천향체" w:cs="Arial"/>
          <w:lang w:eastAsia="ko-KR"/>
        </w:rPr>
      </w:pPr>
      <w:r w:rsidRPr="00B51396">
        <w:rPr>
          <w:rFonts w:ascii="순천향체" w:eastAsia="순천향체" w:hAnsi="순천향체" w:cs="Arial" w:hint="eastAsia"/>
          <w:lang w:eastAsia="ko-KR"/>
        </w:rPr>
        <w:t>(PPT 강의자료) 오픈플랫폼 기반 IoT 기술과 플랫폼 이해(2020.04).pdf</w:t>
      </w:r>
      <w:ins w:id="238" w:author="user" w:date="2020-07-13T11:19:00Z">
        <w:r w:rsidR="00552D7F">
          <w:rPr>
            <w:rFonts w:ascii="순천향체" w:eastAsia="순천향체" w:hAnsi="순천향체" w:cs="Arial"/>
            <w:lang w:eastAsia="ko-KR"/>
          </w:rPr>
          <w:t xml:space="preserve"> </w:t>
        </w:r>
      </w:ins>
    </w:p>
    <w:p w14:paraId="6D60BD6B" w14:textId="47A64909" w:rsidR="005C4775" w:rsidRPr="00B51396" w:rsidRDefault="00EA4BB6" w:rsidP="00061429">
      <w:pPr>
        <w:pStyle w:val="31"/>
        <w:numPr>
          <w:ilvl w:val="0"/>
          <w:numId w:val="5"/>
        </w:numPr>
        <w:rPr>
          <w:rFonts w:ascii="순천향체" w:eastAsia="순천향체" w:hAnsi="순천향체" w:cs="Arial"/>
          <w:lang w:eastAsia="ko-KR"/>
        </w:rPr>
      </w:pPr>
      <w:hyperlink r:id="rId32" w:history="1">
        <w:r w:rsidR="00E62DEE" w:rsidRPr="00B51396">
          <w:rPr>
            <w:rStyle w:val="a3"/>
            <w:rFonts w:ascii="순천향체" w:eastAsia="순천향체" w:hAnsi="순천향체" w:cs="Arial" w:hint="eastAsia"/>
            <w:color w:val="auto"/>
            <w:lang w:eastAsia="ko-KR"/>
          </w:rPr>
          <w:t>https://github.com/IoTKETI/oneM2M-API-Testing/blob/master/REST_API_for_Mobius_Rel2.pdf</w:t>
        </w:r>
      </w:hyperlink>
      <w:ins w:id="239" w:author="user" w:date="2020-07-13T11:19:00Z">
        <w:r w:rsidR="00552D7F">
          <w:rPr>
            <w:rStyle w:val="a3"/>
            <w:rFonts w:ascii="순천향체" w:eastAsia="순천향체" w:hAnsi="순천향체" w:cs="Arial"/>
            <w:color w:val="auto"/>
            <w:lang w:eastAsia="ko-KR"/>
          </w:rPr>
          <w:t xml:space="preserve"> </w:t>
        </w:r>
      </w:ins>
    </w:p>
    <w:p w14:paraId="7AB5E41E" w14:textId="7BF1952E" w:rsidR="00942DDF" w:rsidRDefault="00942DDF" w:rsidP="00E62DEE">
      <w:pPr>
        <w:pStyle w:val="31"/>
        <w:tabs>
          <w:tab w:val="clear" w:pos="1800"/>
        </w:tabs>
        <w:rPr>
          <w:rFonts w:ascii="순천향체" w:eastAsia="순천향체" w:hAnsi="순천향체" w:cs="Arial"/>
          <w:lang w:eastAsia="ko-KR"/>
        </w:rPr>
      </w:pPr>
    </w:p>
    <w:p w14:paraId="53214259" w14:textId="77777777" w:rsidR="00942DDF" w:rsidRPr="00B51396" w:rsidRDefault="00942DDF" w:rsidP="00E62DEE">
      <w:pPr>
        <w:pStyle w:val="31"/>
        <w:tabs>
          <w:tab w:val="clear" w:pos="1800"/>
        </w:tabs>
        <w:rPr>
          <w:rFonts w:ascii="순천향체" w:eastAsia="순천향체" w:hAnsi="순천향체" w:cs="Arial"/>
          <w:lang w:eastAsia="ko-KR"/>
        </w:rPr>
      </w:pPr>
    </w:p>
    <w:p w14:paraId="516806B4" w14:textId="08226342" w:rsidR="001B599D" w:rsidRPr="00B51396" w:rsidRDefault="00DD4449" w:rsidP="001046D8">
      <w:pPr>
        <w:pStyle w:val="Appendix"/>
        <w:outlineLvl w:val="0"/>
        <w:rPr>
          <w:rFonts w:ascii="순천향체" w:eastAsia="순천향체" w:hAnsi="순천향체" w:cs="Arial"/>
          <w:lang w:eastAsia="ko-KR"/>
        </w:rPr>
      </w:pPr>
      <w:bookmarkStart w:id="240" w:name="_Toc483056470"/>
      <w:bookmarkStart w:id="241" w:name="_Toc45328404"/>
      <w:r w:rsidRPr="00B51396">
        <w:rPr>
          <w:rFonts w:ascii="순천향체" w:eastAsia="순천향체" w:hAnsi="순천향체" w:cs="Arial" w:hint="eastAsia"/>
          <w:lang w:eastAsia="ko-KR"/>
        </w:rPr>
        <w:t xml:space="preserve">부록 </w:t>
      </w:r>
      <w:r w:rsidRPr="00B51396">
        <w:rPr>
          <w:rFonts w:ascii="순천향체" w:eastAsia="순천향체" w:hAnsi="순천향체" w:cs="Arial"/>
          <w:lang w:eastAsia="ko-KR"/>
        </w:rPr>
        <w:t>2</w:t>
      </w:r>
      <w:r w:rsidR="00A140E5" w:rsidRPr="00B51396">
        <w:rPr>
          <w:rFonts w:ascii="순천향체" w:eastAsia="순천향체" w:hAnsi="순천향체" w:cs="Arial"/>
          <w:lang w:eastAsia="ko-KR"/>
        </w:rPr>
        <w:t xml:space="preserve">: </w:t>
      </w:r>
      <w:bookmarkEnd w:id="240"/>
      <w:r w:rsidRPr="00B51396">
        <w:rPr>
          <w:rFonts w:ascii="순천향체" w:eastAsia="순천향체" w:hAnsi="순천향체" w:cs="Arial" w:hint="eastAsia"/>
          <w:lang w:eastAsia="ko-KR"/>
        </w:rPr>
        <w:t>용어</w:t>
      </w:r>
      <w:bookmarkEnd w:id="241"/>
    </w:p>
    <w:p w14:paraId="1ED5FAF0" w14:textId="77777777" w:rsidR="00C11FFD" w:rsidRPr="00B51396" w:rsidRDefault="00613A07" w:rsidP="00C11FFD">
      <w:pPr>
        <w:pStyle w:val="a9"/>
        <w:rPr>
          <w:rFonts w:ascii="순천향체" w:eastAsia="순천향체" w:hAnsi="순천향체" w:cs="Arial"/>
          <w:lang w:eastAsia="ko-KR"/>
        </w:rPr>
      </w:pPr>
      <w:r w:rsidRPr="00B51396">
        <w:rPr>
          <w:rFonts w:ascii="순천향체" w:eastAsia="순천향체" w:hAnsi="순천향체" w:cs="Arial" w:hint="eastAsia"/>
          <w:lang w:eastAsia="ko-KR"/>
        </w:rPr>
        <w:t>설계서 본문에 사용한 약어나 전문 용어 설명. 없으면 삭제</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B51396" w:rsidRPr="00B51396" w14:paraId="53E808B8" w14:textId="77777777" w:rsidTr="00540BC3">
        <w:tc>
          <w:tcPr>
            <w:tcW w:w="2628" w:type="dxa"/>
            <w:shd w:val="clear" w:color="auto" w:fill="F3F3F3"/>
          </w:tcPr>
          <w:p w14:paraId="120890F9" w14:textId="77777777" w:rsidR="00C11FFD" w:rsidRPr="00B51396" w:rsidRDefault="00613A07" w:rsidP="00540BC3">
            <w:pPr>
              <w:pStyle w:val="a9"/>
              <w:rPr>
                <w:rFonts w:ascii="순천향체" w:eastAsia="순천향체" w:hAnsi="순천향체" w:cs="Arial"/>
                <w:b/>
              </w:rPr>
            </w:pPr>
            <w:r w:rsidRPr="00B51396">
              <w:rPr>
                <w:rFonts w:ascii="순천향체" w:eastAsia="순천향체" w:hAnsi="순천향체" w:cs="Arial" w:hint="eastAsia"/>
                <w:b/>
                <w:lang w:eastAsia="ko-KR"/>
              </w:rPr>
              <w:t>용어</w:t>
            </w:r>
          </w:p>
        </w:tc>
        <w:tc>
          <w:tcPr>
            <w:tcW w:w="6120" w:type="dxa"/>
            <w:shd w:val="clear" w:color="auto" w:fill="F3F3F3"/>
          </w:tcPr>
          <w:p w14:paraId="6DAE5461" w14:textId="77777777" w:rsidR="00C11FFD" w:rsidRPr="00B51396" w:rsidRDefault="00613A07" w:rsidP="00540BC3">
            <w:pPr>
              <w:pStyle w:val="a9"/>
              <w:rPr>
                <w:rFonts w:ascii="순천향체" w:eastAsia="순천향체" w:hAnsi="순천향체" w:cs="Arial"/>
                <w:b/>
              </w:rPr>
            </w:pPr>
            <w:r w:rsidRPr="00B51396">
              <w:rPr>
                <w:rFonts w:ascii="순천향체" w:eastAsia="순천향체" w:hAnsi="순천향체" w:cs="Arial" w:hint="eastAsia"/>
                <w:b/>
                <w:lang w:eastAsia="ko-KR"/>
              </w:rPr>
              <w:t>정의</w:t>
            </w:r>
          </w:p>
        </w:tc>
      </w:tr>
      <w:tr w:rsidR="00B51396" w:rsidRPr="00B51396" w14:paraId="54910A08" w14:textId="77777777" w:rsidTr="00540BC3">
        <w:trPr>
          <w:trHeight w:val="482"/>
        </w:trPr>
        <w:tc>
          <w:tcPr>
            <w:tcW w:w="2628" w:type="dxa"/>
          </w:tcPr>
          <w:p w14:paraId="07A361E0" w14:textId="77777777" w:rsidR="00C11FFD" w:rsidRPr="00B51396" w:rsidRDefault="00692D43" w:rsidP="00540BC3">
            <w:pPr>
              <w:pStyle w:val="a9"/>
              <w:rPr>
                <w:rFonts w:ascii="순천향체" w:eastAsia="순천향체" w:hAnsi="순천향체" w:cs="Arial"/>
                <w:i/>
              </w:rPr>
            </w:pPr>
            <w:r w:rsidRPr="00B51396">
              <w:rPr>
                <w:rFonts w:ascii="순천향체" w:eastAsia="순천향체" w:hAnsi="순천향체" w:cs="Arial" w:hint="eastAsia"/>
                <w:i/>
                <w:lang w:eastAsia="ko-KR"/>
              </w:rPr>
              <w:t>어플</w:t>
            </w:r>
            <w:r w:rsidRPr="00B51396">
              <w:rPr>
                <w:rFonts w:ascii="순천향체" w:eastAsia="순천향체" w:hAnsi="순천향체" w:cs="맑은 고딕" w:hint="eastAsia"/>
                <w:i/>
                <w:lang w:eastAsia="ko-KR"/>
              </w:rPr>
              <w:t>리케이션</w:t>
            </w:r>
          </w:p>
        </w:tc>
        <w:tc>
          <w:tcPr>
            <w:tcW w:w="6120" w:type="dxa"/>
          </w:tcPr>
          <w:p w14:paraId="21EE787D" w14:textId="77777777" w:rsidR="00C11FFD" w:rsidRPr="00B51396" w:rsidRDefault="00692D43" w:rsidP="00540BC3">
            <w:pPr>
              <w:pStyle w:val="a9"/>
              <w:rPr>
                <w:rFonts w:ascii="순천향체" w:eastAsia="순천향체" w:hAnsi="순천향체" w:cs="Arial"/>
                <w:i/>
              </w:rPr>
            </w:pPr>
            <w:r w:rsidRPr="00B51396">
              <w:rPr>
                <w:rFonts w:ascii="순천향체" w:eastAsia="순천향체" w:hAnsi="순천향체" w:cs="Arial" w:hint="eastAsia"/>
                <w:i/>
                <w:lang w:eastAsia="ko-KR"/>
              </w:rPr>
              <w:t>앱</w:t>
            </w:r>
          </w:p>
        </w:tc>
      </w:tr>
      <w:tr w:rsidR="00B51396" w:rsidRPr="00B51396" w14:paraId="2601DE8D" w14:textId="77777777" w:rsidTr="00540BC3">
        <w:trPr>
          <w:trHeight w:val="482"/>
        </w:trPr>
        <w:tc>
          <w:tcPr>
            <w:tcW w:w="2628" w:type="dxa"/>
          </w:tcPr>
          <w:p w14:paraId="5B3ABEB4" w14:textId="77777777" w:rsidR="00692D43" w:rsidRPr="00B51396" w:rsidRDefault="00692D43" w:rsidP="00540BC3">
            <w:pPr>
              <w:pStyle w:val="a9"/>
              <w:rPr>
                <w:rFonts w:ascii="순천향체" w:eastAsia="순천향체" w:hAnsi="순천향체" w:cs="Arial"/>
                <w:i/>
                <w:lang w:eastAsia="ko-KR"/>
              </w:rPr>
            </w:pPr>
            <w:r w:rsidRPr="00B51396">
              <w:rPr>
                <w:rFonts w:ascii="순천향체" w:eastAsia="순천향체" w:hAnsi="순천향체" w:cs="Arial" w:hint="eastAsia"/>
                <w:i/>
                <w:lang w:eastAsia="ko-KR"/>
              </w:rPr>
              <w:t>Raspberry Pi</w:t>
            </w:r>
          </w:p>
        </w:tc>
        <w:tc>
          <w:tcPr>
            <w:tcW w:w="6120" w:type="dxa"/>
          </w:tcPr>
          <w:p w14:paraId="77B2EB82" w14:textId="77777777" w:rsidR="00692D43" w:rsidRPr="00B51396" w:rsidRDefault="00692D43" w:rsidP="00540BC3">
            <w:pPr>
              <w:pStyle w:val="a9"/>
              <w:rPr>
                <w:rFonts w:ascii="순천향체" w:eastAsia="순천향체" w:hAnsi="순천향체" w:cs="Arial"/>
                <w:i/>
                <w:lang w:eastAsia="ko-KR"/>
              </w:rPr>
            </w:pPr>
            <w:r w:rsidRPr="00B51396">
              <w:rPr>
                <w:rFonts w:ascii="순천향체" w:eastAsia="순천향체" w:hAnsi="순천향체" w:cs="Arial" w:hint="eastAsia"/>
                <w:i/>
                <w:lang w:eastAsia="ko-KR"/>
              </w:rPr>
              <w:t>RPI</w:t>
            </w:r>
          </w:p>
        </w:tc>
      </w:tr>
    </w:tbl>
    <w:p w14:paraId="53150203" w14:textId="2FC32AE6" w:rsidR="00942DDF" w:rsidRDefault="00942DDF" w:rsidP="00E62DEE">
      <w:pPr>
        <w:pStyle w:val="Appendix"/>
        <w:rPr>
          <w:rFonts w:ascii="순천향체" w:eastAsia="순천향체" w:hAnsi="순천향체" w:cs="Arial"/>
          <w:lang w:eastAsia="ko-KR"/>
        </w:rPr>
      </w:pPr>
    </w:p>
    <w:p w14:paraId="1D83AFB5" w14:textId="752CA51C" w:rsidR="00273DCA" w:rsidRDefault="00273DCA" w:rsidP="00273DCA">
      <w:pPr>
        <w:pStyle w:val="Appendix"/>
        <w:outlineLvl w:val="0"/>
        <w:rPr>
          <w:rFonts w:ascii="순천향체" w:eastAsia="순천향체" w:hAnsi="순천향체" w:cs="Arial"/>
          <w:lang w:eastAsia="ko-KR"/>
        </w:rPr>
      </w:pPr>
      <w:bookmarkStart w:id="242" w:name="_Toc45328405"/>
      <w:r>
        <w:rPr>
          <w:rFonts w:ascii="순천향체" w:eastAsia="순천향체" w:hAnsi="순천향체" w:cs="Arial" w:hint="eastAsia"/>
          <w:lang w:eastAsia="ko-KR"/>
        </w:rPr>
        <w:t>부록 3:</w:t>
      </w:r>
      <w:r>
        <w:rPr>
          <w:rFonts w:ascii="순천향체" w:eastAsia="순천향체" w:hAnsi="순천향체" w:cs="Arial"/>
          <w:lang w:eastAsia="ko-KR"/>
        </w:rPr>
        <w:t xml:space="preserve"> </w:t>
      </w:r>
      <w:r>
        <w:rPr>
          <w:rFonts w:ascii="순천향체" w:eastAsia="순천향체" w:hAnsi="순천향체" w:cs="Arial" w:hint="eastAsia"/>
          <w:lang w:eastAsia="ko-KR"/>
        </w:rPr>
        <w:t>사진</w:t>
      </w:r>
      <w:bookmarkEnd w:id="242"/>
      <w:ins w:id="243" w:author="user" w:date="2020-07-13T11:19:00Z">
        <w:r w:rsidR="00552D7F">
          <w:rPr>
            <w:rFonts w:ascii="순천향체" w:eastAsia="순천향체" w:hAnsi="순천향체" w:cs="Arial"/>
            <w:lang w:eastAsia="ko-KR"/>
          </w:rPr>
          <w:t xml:space="preserve"> </w:t>
        </w:r>
      </w:ins>
      <w:del w:id="244" w:author="user" w:date="2020-07-13T11:19:00Z">
        <w:r w:rsidDel="00552D7F">
          <w:rPr>
            <w:rFonts w:ascii="순천향체" w:eastAsia="순천향체" w:hAnsi="순천향체" w:cs="Arial"/>
            <w:lang w:eastAsia="ko-KR"/>
          </w:rPr>
          <w:delText xml:space="preserve"> </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8"/>
      </w:tblGrid>
      <w:tr w:rsidR="00273DCA" w:rsidRPr="00061429" w14:paraId="76D33280" w14:textId="77777777" w:rsidTr="00061429">
        <w:tc>
          <w:tcPr>
            <w:tcW w:w="9558" w:type="dxa"/>
            <w:shd w:val="clear" w:color="auto" w:fill="auto"/>
          </w:tcPr>
          <w:p w14:paraId="6885F9F6" w14:textId="37A0CBC6" w:rsidR="00273DCA" w:rsidRPr="00061429" w:rsidRDefault="00EA4BB6" w:rsidP="00061429">
            <w:pPr>
              <w:pStyle w:val="Appendix"/>
              <w:spacing w:before="60" w:after="60"/>
              <w:ind w:left="576"/>
              <w:jc w:val="both"/>
              <w:outlineLvl w:val="0"/>
              <w:rPr>
                <w:rFonts w:ascii="순천향체" w:eastAsia="순천향체" w:hAnsi="순천향체" w:cs="Arial"/>
                <w:lang w:eastAsia="ko-KR"/>
              </w:rPr>
            </w:pPr>
            <w:bookmarkStart w:id="245" w:name="_Toc45328406"/>
            <w:r>
              <w:rPr>
                <w:rFonts w:ascii="순천향체" w:eastAsia="순천향체" w:hAnsi="순천향체" w:cs="Arial"/>
                <w:noProof/>
                <w:lang w:eastAsia="ko-KR"/>
              </w:rPr>
              <w:pict w14:anchorId="5B0C5BE5">
                <v:shape id="_x0000_s1046" type="#_x0000_t75" style="position:absolute;left:0;text-align:left;margin-left:0;margin-top:12.85pt;width:170.55pt;height:350.55pt;z-index:-3;mso-position-horizontal-relative:text;mso-position-vertical-relative:text" wrapcoords="-95 0 -95 21554 21600 21554 21600 0 -95 0">
                  <v:imagedata r:id="rId33" o:title="어플리케이션"/>
                  <w10:wrap type="tight"/>
                </v:shape>
              </w:pict>
            </w:r>
            <w:r>
              <w:rPr>
                <w:rFonts w:ascii="순천향체" w:eastAsia="순천향체" w:hAnsi="순천향체" w:cs="Arial"/>
                <w:noProof/>
                <w:lang w:eastAsia="ko-KR"/>
              </w:rPr>
              <w:pict w14:anchorId="3AF2F39A">
                <v:shape id="_x0000_s1049" type="#_x0000_t75" style="position:absolute;left:0;text-align:left;margin-left:185.05pt;margin-top:170.55pt;width:266.35pt;height:199.75pt;z-index:-1;mso-position-horizontal-relative:text;mso-position-vertical-relative:text" wrapcoords="-68 0 -68 21510 21600 21510 21600 0 -68 0">
                  <v:imagedata r:id="rId34" o:title="2"/>
                  <w10:wrap type="tight"/>
                </v:shape>
              </w:pict>
            </w:r>
            <w:r>
              <w:rPr>
                <w:rFonts w:ascii="순천향체" w:eastAsia="순천향체" w:hAnsi="순천향체" w:cs="Arial"/>
                <w:noProof/>
                <w:lang w:eastAsia="ko-KR"/>
              </w:rPr>
              <w:pict w14:anchorId="6971E3F9">
                <v:shape id="_x0000_s1047" type="#_x0000_t75" style="position:absolute;left:0;text-align:left;margin-left:188.5pt;margin-top:.85pt;width:156.45pt;height:167.3pt;z-index:-2" wrapcoords="0 0 0 21523 21600 21523 21600 0 0 0">
                  <v:imagedata r:id="rId35" o:title="1" croptop="4847f" cropbottom=".125"/>
                  <w10:wrap type="tight"/>
                </v:shape>
              </w:pict>
            </w:r>
            <w:bookmarkEnd w:id="245"/>
          </w:p>
        </w:tc>
      </w:tr>
    </w:tbl>
    <w:p w14:paraId="4CF98BEA" w14:textId="00871015" w:rsidR="00273DCA" w:rsidRPr="00B51396" w:rsidRDefault="00273DCA" w:rsidP="00273DCA">
      <w:pPr>
        <w:pStyle w:val="Appendix"/>
        <w:rPr>
          <w:rFonts w:ascii="순천향체" w:eastAsia="순천향체" w:hAnsi="순천향체" w:cs="Arial"/>
          <w:lang w:eastAsia="ko-KR"/>
        </w:rPr>
      </w:pPr>
      <w:r>
        <w:rPr>
          <w:rFonts w:ascii="순천향체" w:eastAsia="순천향체" w:hAnsi="순천향체" w:cs="Arial"/>
          <w:lang w:eastAsia="ko-KR"/>
        </w:rPr>
        <w:lastRenderedPageBreak/>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2"/>
      </w:tblGrid>
      <w:tr w:rsidR="00273DCA" w:rsidRPr="00061429" w14:paraId="36EC4394" w14:textId="77777777" w:rsidTr="00061429">
        <w:tc>
          <w:tcPr>
            <w:tcW w:w="9558" w:type="dxa"/>
            <w:shd w:val="clear" w:color="auto" w:fill="auto"/>
          </w:tcPr>
          <w:p w14:paraId="7C53D3AB" w14:textId="4EC776AF" w:rsidR="00273DCA" w:rsidRPr="00061429" w:rsidRDefault="00552D7F" w:rsidP="00061429">
            <w:pPr>
              <w:pStyle w:val="Appendix"/>
              <w:spacing w:before="60" w:after="60"/>
              <w:jc w:val="both"/>
              <w:rPr>
                <w:rFonts w:ascii="순천향체" w:eastAsia="순천향체" w:hAnsi="순천향체" w:cs="Arial"/>
                <w:lang w:eastAsia="ko-KR"/>
              </w:rPr>
            </w:pPr>
            <w:r>
              <w:rPr>
                <w:rFonts w:ascii="순천향체" w:eastAsia="순천향체" w:hAnsi="순천향체" w:cs="Arial"/>
                <w:lang w:eastAsia="ko-KR"/>
              </w:rPr>
              <w:pict w14:anchorId="0EBB9ECA">
                <v:shape id="_x0000_i1044" type="#_x0000_t75" style="width:468pt;height:254pt">
                  <v:imagedata r:id="rId36" o:title="웹페이지"/>
                </v:shape>
              </w:pict>
            </w:r>
          </w:p>
        </w:tc>
      </w:tr>
    </w:tbl>
    <w:p w14:paraId="30C398AC" w14:textId="6D1B5785" w:rsidR="00305B55" w:rsidRPr="00B51396" w:rsidRDefault="00305B55" w:rsidP="00273DCA">
      <w:pPr>
        <w:pStyle w:val="Appendix"/>
        <w:rPr>
          <w:rFonts w:ascii="순천향체" w:eastAsia="순천향체" w:hAnsi="순천향체" w:cs="Arial"/>
          <w:lang w:eastAsia="ko-KR"/>
        </w:rPr>
      </w:pPr>
    </w:p>
    <w:sectPr w:rsidR="00305B55" w:rsidRPr="00B51396" w:rsidSect="00DF2171">
      <w:headerReference w:type="default" r:id="rId37"/>
      <w:footerReference w:type="default" r:id="rId38"/>
      <w:headerReference w:type="first" r:id="rId39"/>
      <w:footerReference w:type="first" r:id="rId40"/>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027737" w14:textId="77777777" w:rsidR="00EA4BB6" w:rsidRDefault="00EA4BB6">
      <w:r>
        <w:separator/>
      </w:r>
    </w:p>
  </w:endnote>
  <w:endnote w:type="continuationSeparator" w:id="0">
    <w:p w14:paraId="5957B078" w14:textId="77777777" w:rsidR="00EA4BB6" w:rsidRDefault="00EA4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순천향체">
    <w:altName w:val="맑은 고딕"/>
    <w:panose1 w:val="020D0600000000000000"/>
    <w:charset w:val="81"/>
    <w:family w:val="modern"/>
    <w:pitch w:val="variable"/>
    <w:sig w:usb0="800002A7" w:usb1="39D7FCFB" w:usb2="00000010"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Unicode MS">
    <w:altName w:val="조선일보명조"/>
    <w:panose1 w:val="020B0604020202020204"/>
    <w:charset w:val="81"/>
    <w:family w:val="modern"/>
    <w:pitch w:val="variable"/>
    <w:sig w:usb0="00000000"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28B4D" w14:textId="2321605A" w:rsidR="00B34FC4" w:rsidRPr="00BF372E" w:rsidRDefault="00B34FC4" w:rsidP="00DF2171">
    <w:pPr>
      <w:pStyle w:val="a5"/>
      <w:pBdr>
        <w:top w:val="single" w:sz="18" w:space="2" w:color="auto"/>
      </w:pBdr>
      <w:tabs>
        <w:tab w:val="clear" w:pos="4320"/>
        <w:tab w:val="clear" w:pos="8640"/>
        <w:tab w:val="center" w:pos="4680"/>
        <w:tab w:val="right" w:pos="9360"/>
      </w:tabs>
      <w:rPr>
        <w:rFonts w:ascii="Arial" w:hAnsi="Arial" w:cs="Arial"/>
        <w:color w:val="0000FF"/>
        <w:sz w:val="18"/>
        <w:szCs w:val="18"/>
        <w:lang w:eastAsia="ko-KR"/>
      </w:rPr>
    </w:pPr>
    <w:r>
      <w:rPr>
        <w:rFonts w:ascii="Arial" w:hAnsi="Arial" w:cs="Arial"/>
        <w:b/>
        <w:sz w:val="18"/>
        <w:szCs w:val="18"/>
      </w:rPr>
      <w:tab/>
    </w:r>
    <w:r w:rsidRPr="0092790E">
      <w:rPr>
        <w:rFonts w:ascii="Arial" w:hAnsi="Arial" w:cs="Arial"/>
        <w:bCs/>
        <w:sz w:val="18"/>
        <w:szCs w:val="18"/>
        <w:lang w:eastAsia="ko-KR"/>
      </w:rPr>
      <w:t>Page</w:t>
    </w:r>
    <w:r w:rsidRPr="0092790E">
      <w:rPr>
        <w:rStyle w:val="af1"/>
        <w:rFonts w:ascii="Arial" w:hAnsi="Arial" w:cs="Arial"/>
        <w:sz w:val="18"/>
        <w:szCs w:val="18"/>
        <w:lang w:eastAsia="ko-KR"/>
      </w:rPr>
      <w:t xml:space="preserve"> </w:t>
    </w:r>
    <w:r w:rsidRPr="0092790E">
      <w:rPr>
        <w:rStyle w:val="af1"/>
        <w:rFonts w:ascii="Arial" w:hAnsi="Arial" w:cs="Arial"/>
        <w:sz w:val="18"/>
        <w:szCs w:val="18"/>
      </w:rPr>
      <w:fldChar w:fldCharType="begin"/>
    </w:r>
    <w:r w:rsidRPr="0092790E">
      <w:rPr>
        <w:rStyle w:val="af1"/>
        <w:rFonts w:ascii="Arial" w:hAnsi="Arial" w:cs="Arial"/>
        <w:sz w:val="18"/>
        <w:szCs w:val="18"/>
        <w:lang w:eastAsia="ko-KR"/>
      </w:rPr>
      <w:instrText xml:space="preserve"> PAGE </w:instrText>
    </w:r>
    <w:r w:rsidRPr="0092790E">
      <w:rPr>
        <w:rStyle w:val="af1"/>
        <w:rFonts w:ascii="Arial" w:hAnsi="Arial" w:cs="Arial"/>
        <w:sz w:val="18"/>
        <w:szCs w:val="18"/>
      </w:rPr>
      <w:fldChar w:fldCharType="separate"/>
    </w:r>
    <w:r w:rsidR="00AC2DF9">
      <w:rPr>
        <w:rStyle w:val="af1"/>
        <w:rFonts w:ascii="Arial" w:hAnsi="Arial" w:cs="Arial"/>
        <w:noProof/>
        <w:sz w:val="18"/>
        <w:szCs w:val="18"/>
        <w:lang w:eastAsia="ko-KR"/>
      </w:rPr>
      <w:t>21</w:t>
    </w:r>
    <w:r w:rsidRPr="0092790E">
      <w:rPr>
        <w:rStyle w:val="af1"/>
        <w:rFonts w:ascii="Arial" w:hAnsi="Arial" w:cs="Arial"/>
        <w:sz w:val="18"/>
        <w:szCs w:val="18"/>
      </w:rPr>
      <w:fldChar w:fldCharType="end"/>
    </w:r>
    <w:r w:rsidRPr="0092790E">
      <w:rPr>
        <w:rStyle w:val="af1"/>
        <w:rFonts w:ascii="Arial" w:hAnsi="Arial" w:cs="Arial"/>
        <w:sz w:val="18"/>
        <w:szCs w:val="18"/>
        <w:lang w:eastAsia="ko-KR"/>
      </w:rPr>
      <w:t xml:space="preserve"> of </w:t>
    </w:r>
    <w:r w:rsidRPr="0092790E">
      <w:rPr>
        <w:rStyle w:val="af1"/>
        <w:rFonts w:ascii="Arial" w:hAnsi="Arial" w:cs="Arial"/>
        <w:sz w:val="18"/>
        <w:szCs w:val="18"/>
      </w:rPr>
      <w:fldChar w:fldCharType="begin"/>
    </w:r>
    <w:r w:rsidRPr="0092790E">
      <w:rPr>
        <w:rStyle w:val="af1"/>
        <w:rFonts w:ascii="Arial" w:hAnsi="Arial" w:cs="Arial"/>
        <w:sz w:val="18"/>
        <w:szCs w:val="18"/>
        <w:lang w:eastAsia="ko-KR"/>
      </w:rPr>
      <w:instrText xml:space="preserve"> NUMPAGES </w:instrText>
    </w:r>
    <w:r w:rsidRPr="0092790E">
      <w:rPr>
        <w:rStyle w:val="af1"/>
        <w:rFonts w:ascii="Arial" w:hAnsi="Arial" w:cs="Arial"/>
        <w:sz w:val="18"/>
        <w:szCs w:val="18"/>
      </w:rPr>
      <w:fldChar w:fldCharType="separate"/>
    </w:r>
    <w:r w:rsidR="00AC2DF9">
      <w:rPr>
        <w:rStyle w:val="af1"/>
        <w:rFonts w:ascii="Arial" w:hAnsi="Arial" w:cs="Arial"/>
        <w:noProof/>
        <w:sz w:val="18"/>
        <w:szCs w:val="18"/>
        <w:lang w:eastAsia="ko-KR"/>
      </w:rPr>
      <w:t>24</w:t>
    </w:r>
    <w:r w:rsidRPr="0092790E">
      <w:rPr>
        <w:rStyle w:val="af1"/>
        <w:rFonts w:ascii="Arial" w:hAnsi="Arial" w:cs="Arial"/>
        <w:sz w:val="18"/>
        <w:szCs w:val="18"/>
      </w:rPr>
      <w:fldChar w:fldCharType="end"/>
    </w:r>
  </w:p>
  <w:p w14:paraId="7606B182" w14:textId="77777777" w:rsidR="00B34FC4" w:rsidRPr="006513A3" w:rsidRDefault="00B34FC4" w:rsidP="009135BE">
    <w:pPr>
      <w:pStyle w:val="a5"/>
      <w:jc w:val="center"/>
      <w:rPr>
        <w:rFonts w:ascii="맑은 고딕" w:hAnsi="맑은 고딕" w:cs="Arial"/>
        <w:sz w:val="18"/>
        <w:szCs w:val="18"/>
        <w:lang w:eastAsia="ko-KR"/>
      </w:rPr>
    </w:pPr>
    <w:r w:rsidRPr="006513A3">
      <w:rPr>
        <w:rFonts w:ascii="맑은 고딕" w:hAnsi="맑은 고딕" w:cs="Arial" w:hint="eastAsia"/>
        <w:sz w:val="18"/>
        <w:szCs w:val="18"/>
        <w:lang w:eastAsia="ko-KR"/>
      </w:rPr>
      <w:t>순천향대학교 사물인터넷학과</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BAAF6" w14:textId="77777777" w:rsidR="00B34FC4" w:rsidRPr="006513A3" w:rsidRDefault="00B34FC4" w:rsidP="00DF2171">
    <w:pPr>
      <w:pStyle w:val="a5"/>
      <w:pBdr>
        <w:top w:val="single" w:sz="18" w:space="2" w:color="auto"/>
      </w:pBdr>
      <w:tabs>
        <w:tab w:val="clear" w:pos="4320"/>
        <w:tab w:val="clear" w:pos="8640"/>
        <w:tab w:val="center" w:pos="4680"/>
        <w:tab w:val="right" w:pos="9360"/>
      </w:tabs>
      <w:jc w:val="center"/>
      <w:rPr>
        <w:rFonts w:ascii="맑은 고딕" w:hAnsi="맑은 고딕" w:cs="Arial"/>
        <w:sz w:val="18"/>
        <w:szCs w:val="18"/>
        <w:lang w:eastAsia="ko-KR"/>
      </w:rPr>
    </w:pPr>
    <w:r w:rsidRPr="006513A3">
      <w:rPr>
        <w:rFonts w:ascii="맑은 고딕" w:hAnsi="맑은 고딕" w:cs="Arial" w:hint="eastAsia"/>
        <w:sz w:val="18"/>
        <w:szCs w:val="18"/>
        <w:lang w:eastAsia="ko-KR"/>
      </w:rPr>
      <w:t>순천향대학교 사물인터넷학과</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EE4E2" w14:textId="77777777" w:rsidR="00EA4BB6" w:rsidRDefault="00EA4BB6">
      <w:r>
        <w:separator/>
      </w:r>
    </w:p>
  </w:footnote>
  <w:footnote w:type="continuationSeparator" w:id="0">
    <w:p w14:paraId="6158892D" w14:textId="77777777" w:rsidR="00EA4BB6" w:rsidRDefault="00EA4B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87EAF" w14:textId="77777777" w:rsidR="00B34FC4" w:rsidRPr="006513A3" w:rsidRDefault="00B34FC4" w:rsidP="00DF2171">
    <w:pPr>
      <w:pStyle w:val="a4"/>
      <w:pBdr>
        <w:bottom w:val="single" w:sz="18" w:space="1" w:color="auto"/>
      </w:pBdr>
      <w:tabs>
        <w:tab w:val="clear" w:pos="8640"/>
        <w:tab w:val="right" w:pos="9360"/>
      </w:tabs>
      <w:ind w:left="14"/>
      <w:jc w:val="center"/>
      <w:rPr>
        <w:rFonts w:ascii="맑은 고딕" w:hAnsi="맑은 고딕" w:cs="Arial"/>
        <w:b/>
        <w:bCs/>
        <w:iCs/>
        <w:sz w:val="18"/>
        <w:szCs w:val="18"/>
        <w:lang w:eastAsia="ko-KR"/>
      </w:rPr>
    </w:pPr>
    <w:r>
      <w:rPr>
        <w:rFonts w:ascii="맑은 고딕" w:hAnsi="맑은 고딕" w:cs="Arial" w:hint="eastAsia"/>
        <w:b/>
        <w:sz w:val="18"/>
        <w:szCs w:val="18"/>
        <w:lang w:eastAsia="ko-KR"/>
      </w:rPr>
      <w:t>공용 냉장고 內 도난 방지 시스템</w:t>
    </w:r>
    <w:r w:rsidRPr="006513A3">
      <w:rPr>
        <w:rFonts w:ascii="맑은 고딕" w:hAnsi="맑은 고딕" w:cs="Arial" w:hint="eastAsia"/>
        <w:b/>
        <w:sz w:val="18"/>
        <w:szCs w:val="18"/>
        <w:lang w:eastAsia="ko-KR"/>
      </w:rPr>
      <w:t xml:space="preserve"> 설계서</w:t>
    </w:r>
  </w:p>
  <w:p w14:paraId="2EA0CA34" w14:textId="77777777" w:rsidR="00B34FC4" w:rsidRPr="00DF2171" w:rsidRDefault="00B34FC4" w:rsidP="00DF2171">
    <w:pPr>
      <w:pStyle w:val="a4"/>
      <w:rPr>
        <w:lang w:eastAsia="ko-K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E40621" w14:textId="77777777" w:rsidR="00B34FC4" w:rsidRDefault="00EA4BB6" w:rsidP="00DF2171">
    <w:pPr>
      <w:pStyle w:val="a4"/>
    </w:pPr>
    <w:r>
      <w:rPr>
        <w:rFonts w:ascii="Arial" w:hAnsi="Arial" w:cs="Arial"/>
        <w:color w:val="000080"/>
        <w:sz w:val="20"/>
        <w:szCs w:val="20"/>
      </w:rPr>
      <w:pict w14:anchorId="7C276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81.35pt;height:89.35pt">
          <v:imagedata r:id="rId1" o:title="character_"/>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5B2C"/>
    <w:multiLevelType w:val="hybridMultilevel"/>
    <w:tmpl w:val="964C65CA"/>
    <w:lvl w:ilvl="0" w:tplc="0409000F">
      <w:start w:val="1"/>
      <w:numFmt w:val="decimal"/>
      <w:lvlText w:val="%1."/>
      <w:lvlJc w:val="left"/>
      <w:pPr>
        <w:ind w:left="1022" w:hanging="400"/>
      </w:pPr>
    </w:lvl>
    <w:lvl w:ilvl="1" w:tplc="04090019" w:tentative="1">
      <w:start w:val="1"/>
      <w:numFmt w:val="upperLetter"/>
      <w:lvlText w:val="%2."/>
      <w:lvlJc w:val="left"/>
      <w:pPr>
        <w:ind w:left="46" w:hanging="400"/>
      </w:pPr>
    </w:lvl>
    <w:lvl w:ilvl="2" w:tplc="0409001B" w:tentative="1">
      <w:start w:val="1"/>
      <w:numFmt w:val="lowerRoman"/>
      <w:lvlText w:val="%3."/>
      <w:lvlJc w:val="right"/>
      <w:pPr>
        <w:ind w:left="446" w:hanging="400"/>
      </w:pPr>
    </w:lvl>
    <w:lvl w:ilvl="3" w:tplc="0409000F" w:tentative="1">
      <w:start w:val="1"/>
      <w:numFmt w:val="decimal"/>
      <w:lvlText w:val="%4."/>
      <w:lvlJc w:val="left"/>
      <w:pPr>
        <w:ind w:left="846" w:hanging="400"/>
      </w:pPr>
    </w:lvl>
    <w:lvl w:ilvl="4" w:tplc="04090019" w:tentative="1">
      <w:start w:val="1"/>
      <w:numFmt w:val="upperLetter"/>
      <w:lvlText w:val="%5."/>
      <w:lvlJc w:val="left"/>
      <w:pPr>
        <w:ind w:left="1246" w:hanging="400"/>
      </w:pPr>
    </w:lvl>
    <w:lvl w:ilvl="5" w:tplc="0409001B" w:tentative="1">
      <w:start w:val="1"/>
      <w:numFmt w:val="lowerRoman"/>
      <w:lvlText w:val="%6."/>
      <w:lvlJc w:val="right"/>
      <w:pPr>
        <w:ind w:left="1646" w:hanging="400"/>
      </w:pPr>
    </w:lvl>
    <w:lvl w:ilvl="6" w:tplc="0409000F" w:tentative="1">
      <w:start w:val="1"/>
      <w:numFmt w:val="decimal"/>
      <w:lvlText w:val="%7."/>
      <w:lvlJc w:val="left"/>
      <w:pPr>
        <w:ind w:left="2046" w:hanging="400"/>
      </w:pPr>
    </w:lvl>
    <w:lvl w:ilvl="7" w:tplc="04090019" w:tentative="1">
      <w:start w:val="1"/>
      <w:numFmt w:val="upperLetter"/>
      <w:lvlText w:val="%8."/>
      <w:lvlJc w:val="left"/>
      <w:pPr>
        <w:ind w:left="2446" w:hanging="400"/>
      </w:pPr>
    </w:lvl>
    <w:lvl w:ilvl="8" w:tplc="0409001B" w:tentative="1">
      <w:start w:val="1"/>
      <w:numFmt w:val="lowerRoman"/>
      <w:lvlText w:val="%9."/>
      <w:lvlJc w:val="right"/>
      <w:pPr>
        <w:ind w:left="2846" w:hanging="400"/>
      </w:pPr>
    </w:lvl>
  </w:abstractNum>
  <w:abstractNum w:abstractNumId="1" w15:restartNumberingAfterBreak="0">
    <w:nsid w:val="05E97D2C"/>
    <w:multiLevelType w:val="hybridMultilevel"/>
    <w:tmpl w:val="BFAA89F4"/>
    <w:lvl w:ilvl="0" w:tplc="FB30E5CC">
      <w:start w:val="1"/>
      <w:numFmt w:val="lowerRoman"/>
      <w:suff w:val="space"/>
      <w:lvlText w:val="%1."/>
      <w:lvlJc w:val="left"/>
      <w:pPr>
        <w:ind w:left="1440" w:hanging="720"/>
      </w:pPr>
      <w:rPr>
        <w:rFonts w:ascii="맑은 고딕" w:eastAsia="맑은 고딕" w:hAnsi="맑은 고딕" w:hint="default"/>
        <w:color w:val="auto"/>
      </w:rPr>
    </w:lvl>
    <w:lvl w:ilvl="1" w:tplc="04090019" w:tentative="1">
      <w:start w:val="1"/>
      <w:numFmt w:val="upperLetter"/>
      <w:lvlText w:val="%2."/>
      <w:lvlJc w:val="left"/>
      <w:pPr>
        <w:ind w:left="1664" w:hanging="400"/>
      </w:pPr>
    </w:lvl>
    <w:lvl w:ilvl="2" w:tplc="0409001B" w:tentative="1">
      <w:start w:val="1"/>
      <w:numFmt w:val="lowerRoman"/>
      <w:lvlText w:val="%3."/>
      <w:lvlJc w:val="right"/>
      <w:pPr>
        <w:ind w:left="2064" w:hanging="400"/>
      </w:pPr>
    </w:lvl>
    <w:lvl w:ilvl="3" w:tplc="0409000F" w:tentative="1">
      <w:start w:val="1"/>
      <w:numFmt w:val="decimal"/>
      <w:lvlText w:val="%4."/>
      <w:lvlJc w:val="left"/>
      <w:pPr>
        <w:ind w:left="2464" w:hanging="400"/>
      </w:pPr>
    </w:lvl>
    <w:lvl w:ilvl="4" w:tplc="04090019" w:tentative="1">
      <w:start w:val="1"/>
      <w:numFmt w:val="upperLetter"/>
      <w:lvlText w:val="%5."/>
      <w:lvlJc w:val="left"/>
      <w:pPr>
        <w:ind w:left="2864" w:hanging="400"/>
      </w:pPr>
    </w:lvl>
    <w:lvl w:ilvl="5" w:tplc="0409001B" w:tentative="1">
      <w:start w:val="1"/>
      <w:numFmt w:val="lowerRoman"/>
      <w:lvlText w:val="%6."/>
      <w:lvlJc w:val="right"/>
      <w:pPr>
        <w:ind w:left="3264" w:hanging="400"/>
      </w:pPr>
    </w:lvl>
    <w:lvl w:ilvl="6" w:tplc="0409000F" w:tentative="1">
      <w:start w:val="1"/>
      <w:numFmt w:val="decimal"/>
      <w:lvlText w:val="%7."/>
      <w:lvlJc w:val="left"/>
      <w:pPr>
        <w:ind w:left="3664" w:hanging="400"/>
      </w:pPr>
    </w:lvl>
    <w:lvl w:ilvl="7" w:tplc="04090019" w:tentative="1">
      <w:start w:val="1"/>
      <w:numFmt w:val="upperLetter"/>
      <w:lvlText w:val="%8."/>
      <w:lvlJc w:val="left"/>
      <w:pPr>
        <w:ind w:left="4064" w:hanging="400"/>
      </w:pPr>
    </w:lvl>
    <w:lvl w:ilvl="8" w:tplc="0409001B" w:tentative="1">
      <w:start w:val="1"/>
      <w:numFmt w:val="lowerRoman"/>
      <w:lvlText w:val="%9."/>
      <w:lvlJc w:val="right"/>
      <w:pPr>
        <w:ind w:left="4464" w:hanging="400"/>
      </w:pPr>
    </w:lvl>
  </w:abstractNum>
  <w:abstractNum w:abstractNumId="2" w15:restartNumberingAfterBreak="0">
    <w:nsid w:val="07964723"/>
    <w:multiLevelType w:val="hybridMultilevel"/>
    <w:tmpl w:val="992A455C"/>
    <w:lvl w:ilvl="0" w:tplc="FA066786">
      <w:start w:val="2"/>
      <w:numFmt w:val="decimal"/>
      <w:lvlText w:val="%1."/>
      <w:lvlJc w:val="left"/>
      <w:pPr>
        <w:ind w:left="1108"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C40160E"/>
    <w:multiLevelType w:val="hybridMultilevel"/>
    <w:tmpl w:val="CD582BF8"/>
    <w:lvl w:ilvl="0" w:tplc="EEFCDE04">
      <w:start w:val="1"/>
      <w:numFmt w:val="bullet"/>
      <w:lvlText w:val=""/>
      <w:lvlJc w:val="left"/>
      <w:pPr>
        <w:ind w:left="1145" w:hanging="360"/>
      </w:pPr>
      <w:rPr>
        <w:rFonts w:ascii="Wingdings" w:eastAsia="순천향체" w:hAnsi="Wingdings" w:cs="Arial" w:hint="default"/>
      </w:rPr>
    </w:lvl>
    <w:lvl w:ilvl="1" w:tplc="04090003" w:tentative="1">
      <w:start w:val="1"/>
      <w:numFmt w:val="bullet"/>
      <w:lvlText w:val=""/>
      <w:lvlJc w:val="left"/>
      <w:pPr>
        <w:ind w:left="1585" w:hanging="400"/>
      </w:pPr>
      <w:rPr>
        <w:rFonts w:ascii="Wingdings" w:hAnsi="Wingdings" w:hint="default"/>
      </w:rPr>
    </w:lvl>
    <w:lvl w:ilvl="2" w:tplc="04090005" w:tentative="1">
      <w:start w:val="1"/>
      <w:numFmt w:val="bullet"/>
      <w:lvlText w:val=""/>
      <w:lvlJc w:val="left"/>
      <w:pPr>
        <w:ind w:left="1985" w:hanging="400"/>
      </w:pPr>
      <w:rPr>
        <w:rFonts w:ascii="Wingdings" w:hAnsi="Wingdings" w:hint="default"/>
      </w:rPr>
    </w:lvl>
    <w:lvl w:ilvl="3" w:tplc="04090001" w:tentative="1">
      <w:start w:val="1"/>
      <w:numFmt w:val="bullet"/>
      <w:lvlText w:val=""/>
      <w:lvlJc w:val="left"/>
      <w:pPr>
        <w:ind w:left="2385" w:hanging="400"/>
      </w:pPr>
      <w:rPr>
        <w:rFonts w:ascii="Wingdings" w:hAnsi="Wingdings" w:hint="default"/>
      </w:rPr>
    </w:lvl>
    <w:lvl w:ilvl="4" w:tplc="04090003" w:tentative="1">
      <w:start w:val="1"/>
      <w:numFmt w:val="bullet"/>
      <w:lvlText w:val=""/>
      <w:lvlJc w:val="left"/>
      <w:pPr>
        <w:ind w:left="2785" w:hanging="400"/>
      </w:pPr>
      <w:rPr>
        <w:rFonts w:ascii="Wingdings" w:hAnsi="Wingdings" w:hint="default"/>
      </w:rPr>
    </w:lvl>
    <w:lvl w:ilvl="5" w:tplc="04090005" w:tentative="1">
      <w:start w:val="1"/>
      <w:numFmt w:val="bullet"/>
      <w:lvlText w:val=""/>
      <w:lvlJc w:val="left"/>
      <w:pPr>
        <w:ind w:left="3185" w:hanging="400"/>
      </w:pPr>
      <w:rPr>
        <w:rFonts w:ascii="Wingdings" w:hAnsi="Wingdings" w:hint="default"/>
      </w:rPr>
    </w:lvl>
    <w:lvl w:ilvl="6" w:tplc="04090001" w:tentative="1">
      <w:start w:val="1"/>
      <w:numFmt w:val="bullet"/>
      <w:lvlText w:val=""/>
      <w:lvlJc w:val="left"/>
      <w:pPr>
        <w:ind w:left="3585" w:hanging="400"/>
      </w:pPr>
      <w:rPr>
        <w:rFonts w:ascii="Wingdings" w:hAnsi="Wingdings" w:hint="default"/>
      </w:rPr>
    </w:lvl>
    <w:lvl w:ilvl="7" w:tplc="04090003" w:tentative="1">
      <w:start w:val="1"/>
      <w:numFmt w:val="bullet"/>
      <w:lvlText w:val=""/>
      <w:lvlJc w:val="left"/>
      <w:pPr>
        <w:ind w:left="3985" w:hanging="400"/>
      </w:pPr>
      <w:rPr>
        <w:rFonts w:ascii="Wingdings" w:hAnsi="Wingdings" w:hint="default"/>
      </w:rPr>
    </w:lvl>
    <w:lvl w:ilvl="8" w:tplc="04090005" w:tentative="1">
      <w:start w:val="1"/>
      <w:numFmt w:val="bullet"/>
      <w:lvlText w:val=""/>
      <w:lvlJc w:val="left"/>
      <w:pPr>
        <w:ind w:left="4385" w:hanging="400"/>
      </w:pPr>
      <w:rPr>
        <w:rFonts w:ascii="Wingdings" w:hAnsi="Wingdings" w:hint="default"/>
      </w:rPr>
    </w:lvl>
  </w:abstractNum>
  <w:abstractNum w:abstractNumId="4" w15:restartNumberingAfterBreak="0">
    <w:nsid w:val="131711B6"/>
    <w:multiLevelType w:val="hybridMultilevel"/>
    <w:tmpl w:val="F4D2C904"/>
    <w:lvl w:ilvl="0" w:tplc="0409000F">
      <w:start w:val="1"/>
      <w:numFmt w:val="decimal"/>
      <w:lvlText w:val="%1."/>
      <w:lvlJc w:val="left"/>
      <w:pPr>
        <w:ind w:left="1108" w:hanging="400"/>
      </w:pPr>
    </w:lvl>
    <w:lvl w:ilvl="1" w:tplc="04090019" w:tentative="1">
      <w:start w:val="1"/>
      <w:numFmt w:val="upperLetter"/>
      <w:lvlText w:val="%2."/>
      <w:lvlJc w:val="left"/>
      <w:pPr>
        <w:ind w:left="132" w:hanging="400"/>
      </w:pPr>
    </w:lvl>
    <w:lvl w:ilvl="2" w:tplc="0409001B" w:tentative="1">
      <w:start w:val="1"/>
      <w:numFmt w:val="lowerRoman"/>
      <w:lvlText w:val="%3."/>
      <w:lvlJc w:val="right"/>
      <w:pPr>
        <w:ind w:left="532" w:hanging="400"/>
      </w:pPr>
    </w:lvl>
    <w:lvl w:ilvl="3" w:tplc="0409000F" w:tentative="1">
      <w:start w:val="1"/>
      <w:numFmt w:val="decimal"/>
      <w:lvlText w:val="%4."/>
      <w:lvlJc w:val="left"/>
      <w:pPr>
        <w:ind w:left="932" w:hanging="400"/>
      </w:pPr>
    </w:lvl>
    <w:lvl w:ilvl="4" w:tplc="04090019" w:tentative="1">
      <w:start w:val="1"/>
      <w:numFmt w:val="upperLetter"/>
      <w:lvlText w:val="%5."/>
      <w:lvlJc w:val="left"/>
      <w:pPr>
        <w:ind w:left="1332" w:hanging="400"/>
      </w:pPr>
    </w:lvl>
    <w:lvl w:ilvl="5" w:tplc="0409001B" w:tentative="1">
      <w:start w:val="1"/>
      <w:numFmt w:val="lowerRoman"/>
      <w:lvlText w:val="%6."/>
      <w:lvlJc w:val="right"/>
      <w:pPr>
        <w:ind w:left="1732" w:hanging="400"/>
      </w:pPr>
    </w:lvl>
    <w:lvl w:ilvl="6" w:tplc="0409000F" w:tentative="1">
      <w:start w:val="1"/>
      <w:numFmt w:val="decimal"/>
      <w:lvlText w:val="%7."/>
      <w:lvlJc w:val="left"/>
      <w:pPr>
        <w:ind w:left="2132" w:hanging="400"/>
      </w:pPr>
    </w:lvl>
    <w:lvl w:ilvl="7" w:tplc="04090019" w:tentative="1">
      <w:start w:val="1"/>
      <w:numFmt w:val="upperLetter"/>
      <w:lvlText w:val="%8."/>
      <w:lvlJc w:val="left"/>
      <w:pPr>
        <w:ind w:left="2532" w:hanging="400"/>
      </w:pPr>
    </w:lvl>
    <w:lvl w:ilvl="8" w:tplc="0409001B" w:tentative="1">
      <w:start w:val="1"/>
      <w:numFmt w:val="lowerRoman"/>
      <w:lvlText w:val="%9."/>
      <w:lvlJc w:val="right"/>
      <w:pPr>
        <w:ind w:left="2932" w:hanging="400"/>
      </w:pPr>
    </w:lvl>
  </w:abstractNum>
  <w:abstractNum w:abstractNumId="5" w15:restartNumberingAfterBreak="0">
    <w:nsid w:val="141A5C44"/>
    <w:multiLevelType w:val="hybridMultilevel"/>
    <w:tmpl w:val="BCC42016"/>
    <w:lvl w:ilvl="0" w:tplc="4ECEAEBA">
      <w:start w:val="1"/>
      <w:numFmt w:val="bullet"/>
      <w:lvlText w:val="-"/>
      <w:lvlJc w:val="left"/>
      <w:pPr>
        <w:tabs>
          <w:tab w:val="num" w:pos="720"/>
        </w:tabs>
        <w:ind w:left="720" w:hanging="360"/>
      </w:pPr>
      <w:rPr>
        <w:rFonts w:ascii="굴림" w:hAnsi="굴림" w:hint="default"/>
      </w:rPr>
    </w:lvl>
    <w:lvl w:ilvl="1" w:tplc="82A6A02A" w:tentative="1">
      <w:start w:val="1"/>
      <w:numFmt w:val="bullet"/>
      <w:lvlText w:val="-"/>
      <w:lvlJc w:val="left"/>
      <w:pPr>
        <w:tabs>
          <w:tab w:val="num" w:pos="1440"/>
        </w:tabs>
        <w:ind w:left="1440" w:hanging="360"/>
      </w:pPr>
      <w:rPr>
        <w:rFonts w:ascii="굴림" w:hAnsi="굴림" w:hint="default"/>
      </w:rPr>
    </w:lvl>
    <w:lvl w:ilvl="2" w:tplc="0074CB0E" w:tentative="1">
      <w:start w:val="1"/>
      <w:numFmt w:val="bullet"/>
      <w:lvlText w:val="-"/>
      <w:lvlJc w:val="left"/>
      <w:pPr>
        <w:tabs>
          <w:tab w:val="num" w:pos="2160"/>
        </w:tabs>
        <w:ind w:left="2160" w:hanging="360"/>
      </w:pPr>
      <w:rPr>
        <w:rFonts w:ascii="굴림" w:hAnsi="굴림" w:hint="default"/>
      </w:rPr>
    </w:lvl>
    <w:lvl w:ilvl="3" w:tplc="8D20AE78" w:tentative="1">
      <w:start w:val="1"/>
      <w:numFmt w:val="bullet"/>
      <w:lvlText w:val="-"/>
      <w:lvlJc w:val="left"/>
      <w:pPr>
        <w:tabs>
          <w:tab w:val="num" w:pos="2880"/>
        </w:tabs>
        <w:ind w:left="2880" w:hanging="360"/>
      </w:pPr>
      <w:rPr>
        <w:rFonts w:ascii="굴림" w:hAnsi="굴림" w:hint="default"/>
      </w:rPr>
    </w:lvl>
    <w:lvl w:ilvl="4" w:tplc="A866CD18" w:tentative="1">
      <w:start w:val="1"/>
      <w:numFmt w:val="bullet"/>
      <w:lvlText w:val="-"/>
      <w:lvlJc w:val="left"/>
      <w:pPr>
        <w:tabs>
          <w:tab w:val="num" w:pos="3600"/>
        </w:tabs>
        <w:ind w:left="3600" w:hanging="360"/>
      </w:pPr>
      <w:rPr>
        <w:rFonts w:ascii="굴림" w:hAnsi="굴림" w:hint="default"/>
      </w:rPr>
    </w:lvl>
    <w:lvl w:ilvl="5" w:tplc="88BE70AC" w:tentative="1">
      <w:start w:val="1"/>
      <w:numFmt w:val="bullet"/>
      <w:lvlText w:val="-"/>
      <w:lvlJc w:val="left"/>
      <w:pPr>
        <w:tabs>
          <w:tab w:val="num" w:pos="4320"/>
        </w:tabs>
        <w:ind w:left="4320" w:hanging="360"/>
      </w:pPr>
      <w:rPr>
        <w:rFonts w:ascii="굴림" w:hAnsi="굴림" w:hint="default"/>
      </w:rPr>
    </w:lvl>
    <w:lvl w:ilvl="6" w:tplc="EC0C4106" w:tentative="1">
      <w:start w:val="1"/>
      <w:numFmt w:val="bullet"/>
      <w:lvlText w:val="-"/>
      <w:lvlJc w:val="left"/>
      <w:pPr>
        <w:tabs>
          <w:tab w:val="num" w:pos="5040"/>
        </w:tabs>
        <w:ind w:left="5040" w:hanging="360"/>
      </w:pPr>
      <w:rPr>
        <w:rFonts w:ascii="굴림" w:hAnsi="굴림" w:hint="default"/>
      </w:rPr>
    </w:lvl>
    <w:lvl w:ilvl="7" w:tplc="D92C2486" w:tentative="1">
      <w:start w:val="1"/>
      <w:numFmt w:val="bullet"/>
      <w:lvlText w:val="-"/>
      <w:lvlJc w:val="left"/>
      <w:pPr>
        <w:tabs>
          <w:tab w:val="num" w:pos="5760"/>
        </w:tabs>
        <w:ind w:left="5760" w:hanging="360"/>
      </w:pPr>
      <w:rPr>
        <w:rFonts w:ascii="굴림" w:hAnsi="굴림" w:hint="default"/>
      </w:rPr>
    </w:lvl>
    <w:lvl w:ilvl="8" w:tplc="9392DED6" w:tentative="1">
      <w:start w:val="1"/>
      <w:numFmt w:val="bullet"/>
      <w:lvlText w:val="-"/>
      <w:lvlJc w:val="left"/>
      <w:pPr>
        <w:tabs>
          <w:tab w:val="num" w:pos="6480"/>
        </w:tabs>
        <w:ind w:left="6480" w:hanging="360"/>
      </w:pPr>
      <w:rPr>
        <w:rFonts w:ascii="굴림" w:hAnsi="굴림" w:hint="default"/>
      </w:rPr>
    </w:lvl>
  </w:abstractNum>
  <w:abstractNum w:abstractNumId="6" w15:restartNumberingAfterBreak="0">
    <w:nsid w:val="17293ECA"/>
    <w:multiLevelType w:val="hybridMultilevel"/>
    <w:tmpl w:val="D0D620D8"/>
    <w:lvl w:ilvl="0" w:tplc="332A35FE">
      <w:start w:val="1"/>
      <w:numFmt w:val="bullet"/>
      <w:pStyle w:val="Bullet1"/>
      <w:lvlText w:val=""/>
      <w:lvlJc w:val="left"/>
      <w:pPr>
        <w:tabs>
          <w:tab w:val="num" w:pos="720"/>
        </w:tabs>
        <w:ind w:left="720" w:hanging="360"/>
      </w:pPr>
      <w:rPr>
        <w:rFonts w:ascii="Symbol" w:hAnsi="Symbol" w:hint="default"/>
      </w:rPr>
    </w:lvl>
    <w:lvl w:ilvl="1" w:tplc="BDA01ABA" w:tentative="1">
      <w:start w:val="1"/>
      <w:numFmt w:val="bullet"/>
      <w:lvlText w:val="o"/>
      <w:lvlJc w:val="left"/>
      <w:pPr>
        <w:tabs>
          <w:tab w:val="num" w:pos="1440"/>
        </w:tabs>
        <w:ind w:left="1440" w:hanging="360"/>
      </w:pPr>
      <w:rPr>
        <w:rFonts w:ascii="Courier New" w:hAnsi="Courier New" w:hint="default"/>
      </w:rPr>
    </w:lvl>
    <w:lvl w:ilvl="2" w:tplc="AA6A1AC8" w:tentative="1">
      <w:start w:val="1"/>
      <w:numFmt w:val="bullet"/>
      <w:lvlText w:val=""/>
      <w:lvlJc w:val="left"/>
      <w:pPr>
        <w:tabs>
          <w:tab w:val="num" w:pos="2160"/>
        </w:tabs>
        <w:ind w:left="2160" w:hanging="360"/>
      </w:pPr>
      <w:rPr>
        <w:rFonts w:ascii="Wingdings" w:hAnsi="Wingdings" w:hint="default"/>
      </w:rPr>
    </w:lvl>
    <w:lvl w:ilvl="3" w:tplc="F0C65DC6" w:tentative="1">
      <w:start w:val="1"/>
      <w:numFmt w:val="bullet"/>
      <w:lvlText w:val=""/>
      <w:lvlJc w:val="left"/>
      <w:pPr>
        <w:tabs>
          <w:tab w:val="num" w:pos="2880"/>
        </w:tabs>
        <w:ind w:left="2880" w:hanging="360"/>
      </w:pPr>
      <w:rPr>
        <w:rFonts w:ascii="Symbol" w:hAnsi="Symbol" w:hint="default"/>
      </w:rPr>
    </w:lvl>
    <w:lvl w:ilvl="4" w:tplc="C8F05514" w:tentative="1">
      <w:start w:val="1"/>
      <w:numFmt w:val="bullet"/>
      <w:lvlText w:val="o"/>
      <w:lvlJc w:val="left"/>
      <w:pPr>
        <w:tabs>
          <w:tab w:val="num" w:pos="3600"/>
        </w:tabs>
        <w:ind w:left="3600" w:hanging="360"/>
      </w:pPr>
      <w:rPr>
        <w:rFonts w:ascii="Courier New" w:hAnsi="Courier New" w:hint="default"/>
      </w:rPr>
    </w:lvl>
    <w:lvl w:ilvl="5" w:tplc="3360319C" w:tentative="1">
      <w:start w:val="1"/>
      <w:numFmt w:val="bullet"/>
      <w:lvlText w:val=""/>
      <w:lvlJc w:val="left"/>
      <w:pPr>
        <w:tabs>
          <w:tab w:val="num" w:pos="4320"/>
        </w:tabs>
        <w:ind w:left="4320" w:hanging="360"/>
      </w:pPr>
      <w:rPr>
        <w:rFonts w:ascii="Wingdings" w:hAnsi="Wingdings" w:hint="default"/>
      </w:rPr>
    </w:lvl>
    <w:lvl w:ilvl="6" w:tplc="B7D03E8A" w:tentative="1">
      <w:start w:val="1"/>
      <w:numFmt w:val="bullet"/>
      <w:lvlText w:val=""/>
      <w:lvlJc w:val="left"/>
      <w:pPr>
        <w:tabs>
          <w:tab w:val="num" w:pos="5040"/>
        </w:tabs>
        <w:ind w:left="5040" w:hanging="360"/>
      </w:pPr>
      <w:rPr>
        <w:rFonts w:ascii="Symbol" w:hAnsi="Symbol" w:hint="default"/>
      </w:rPr>
    </w:lvl>
    <w:lvl w:ilvl="7" w:tplc="C0E0E8DC" w:tentative="1">
      <w:start w:val="1"/>
      <w:numFmt w:val="bullet"/>
      <w:lvlText w:val="o"/>
      <w:lvlJc w:val="left"/>
      <w:pPr>
        <w:tabs>
          <w:tab w:val="num" w:pos="5760"/>
        </w:tabs>
        <w:ind w:left="5760" w:hanging="360"/>
      </w:pPr>
      <w:rPr>
        <w:rFonts w:ascii="Courier New" w:hAnsi="Courier New" w:hint="default"/>
      </w:rPr>
    </w:lvl>
    <w:lvl w:ilvl="8" w:tplc="CD04CEB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CE6E54"/>
    <w:multiLevelType w:val="hybridMultilevel"/>
    <w:tmpl w:val="8EFAA810"/>
    <w:lvl w:ilvl="0" w:tplc="4B14B2E0">
      <w:start w:val="1"/>
      <w:numFmt w:val="decimal"/>
      <w:lvlText w:val="%1."/>
      <w:lvlJc w:val="left"/>
      <w:pPr>
        <w:ind w:left="936" w:hanging="360"/>
      </w:pPr>
    </w:lvl>
    <w:lvl w:ilvl="1" w:tplc="04090019">
      <w:start w:val="1"/>
      <w:numFmt w:val="upperLetter"/>
      <w:lvlText w:val="%2."/>
      <w:lvlJc w:val="left"/>
      <w:pPr>
        <w:ind w:left="1376" w:hanging="400"/>
      </w:pPr>
    </w:lvl>
    <w:lvl w:ilvl="2" w:tplc="0AEC6F32">
      <w:start w:val="1"/>
      <w:numFmt w:val="lowerRoman"/>
      <w:suff w:val="space"/>
      <w:lvlText w:val="%3."/>
      <w:lvlJc w:val="right"/>
      <w:pPr>
        <w:ind w:left="1109" w:hanging="400"/>
      </w:pPr>
      <w:rPr>
        <w:rFonts w:hint="eastAsia"/>
      </w:rPr>
    </w:lvl>
    <w:lvl w:ilvl="3" w:tplc="0409000F">
      <w:start w:val="1"/>
      <w:numFmt w:val="decimal"/>
      <w:lvlText w:val="%4."/>
      <w:lvlJc w:val="left"/>
      <w:pPr>
        <w:ind w:left="2176" w:hanging="400"/>
      </w:pPr>
    </w:lvl>
    <w:lvl w:ilvl="4" w:tplc="04090019">
      <w:start w:val="1"/>
      <w:numFmt w:val="upperLetter"/>
      <w:lvlText w:val="%5."/>
      <w:lvlJc w:val="left"/>
      <w:pPr>
        <w:ind w:left="2576" w:hanging="400"/>
      </w:pPr>
    </w:lvl>
    <w:lvl w:ilvl="5" w:tplc="0409001B">
      <w:start w:val="1"/>
      <w:numFmt w:val="lowerRoman"/>
      <w:lvlText w:val="%6."/>
      <w:lvlJc w:val="right"/>
      <w:pPr>
        <w:ind w:left="2976" w:hanging="400"/>
      </w:pPr>
    </w:lvl>
    <w:lvl w:ilvl="6" w:tplc="0409000F">
      <w:start w:val="1"/>
      <w:numFmt w:val="decimal"/>
      <w:lvlText w:val="%7."/>
      <w:lvlJc w:val="left"/>
      <w:pPr>
        <w:ind w:left="3376" w:hanging="400"/>
      </w:pPr>
    </w:lvl>
    <w:lvl w:ilvl="7" w:tplc="04090019">
      <w:start w:val="1"/>
      <w:numFmt w:val="upperLetter"/>
      <w:lvlText w:val="%8."/>
      <w:lvlJc w:val="left"/>
      <w:pPr>
        <w:ind w:left="3776" w:hanging="400"/>
      </w:pPr>
    </w:lvl>
    <w:lvl w:ilvl="8" w:tplc="0409001B">
      <w:start w:val="1"/>
      <w:numFmt w:val="lowerRoman"/>
      <w:lvlText w:val="%9."/>
      <w:lvlJc w:val="right"/>
      <w:pPr>
        <w:ind w:left="4176" w:hanging="400"/>
      </w:pPr>
    </w:lvl>
  </w:abstractNum>
  <w:abstractNum w:abstractNumId="8" w15:restartNumberingAfterBreak="0">
    <w:nsid w:val="1B2810A8"/>
    <w:multiLevelType w:val="hybridMultilevel"/>
    <w:tmpl w:val="431848C4"/>
    <w:lvl w:ilvl="0" w:tplc="B81A4FB4">
      <w:start w:val="1"/>
      <w:numFmt w:val="decimal"/>
      <w:lvlText w:val="%1."/>
      <w:lvlJc w:val="left"/>
      <w:pPr>
        <w:ind w:left="785" w:hanging="360"/>
      </w:pPr>
    </w:lvl>
    <w:lvl w:ilvl="1" w:tplc="04090019">
      <w:start w:val="1"/>
      <w:numFmt w:val="upperLetter"/>
      <w:lvlText w:val="%2."/>
      <w:lvlJc w:val="left"/>
      <w:pPr>
        <w:ind w:left="1225" w:hanging="400"/>
      </w:pPr>
    </w:lvl>
    <w:lvl w:ilvl="2" w:tplc="0409001B">
      <w:start w:val="1"/>
      <w:numFmt w:val="lowerRoman"/>
      <w:lvlText w:val="%3."/>
      <w:lvlJc w:val="right"/>
      <w:pPr>
        <w:ind w:left="1625" w:hanging="400"/>
      </w:pPr>
    </w:lvl>
    <w:lvl w:ilvl="3" w:tplc="29424820">
      <w:start w:val="1"/>
      <w:numFmt w:val="decimal"/>
      <w:suff w:val="space"/>
      <w:lvlText w:val="%4."/>
      <w:lvlJc w:val="left"/>
      <w:pPr>
        <w:ind w:left="794" w:hanging="227"/>
      </w:pPr>
      <w:rPr>
        <w:rFonts w:hint="eastAsia"/>
      </w:rPr>
    </w:lvl>
    <w:lvl w:ilvl="4" w:tplc="04090019">
      <w:start w:val="1"/>
      <w:numFmt w:val="upperLetter"/>
      <w:lvlText w:val="%5."/>
      <w:lvlJc w:val="left"/>
      <w:pPr>
        <w:ind w:left="2425" w:hanging="400"/>
      </w:pPr>
    </w:lvl>
    <w:lvl w:ilvl="5" w:tplc="0409001B">
      <w:start w:val="1"/>
      <w:numFmt w:val="lowerRoman"/>
      <w:lvlText w:val="%6."/>
      <w:lvlJc w:val="right"/>
      <w:pPr>
        <w:ind w:left="2825" w:hanging="400"/>
      </w:pPr>
    </w:lvl>
    <w:lvl w:ilvl="6" w:tplc="0409000F">
      <w:start w:val="1"/>
      <w:numFmt w:val="decimal"/>
      <w:lvlText w:val="%7."/>
      <w:lvlJc w:val="left"/>
      <w:pPr>
        <w:ind w:left="1108" w:hanging="400"/>
      </w:pPr>
    </w:lvl>
    <w:lvl w:ilvl="7" w:tplc="04090019">
      <w:start w:val="1"/>
      <w:numFmt w:val="upperLetter"/>
      <w:lvlText w:val="%8."/>
      <w:lvlJc w:val="left"/>
      <w:pPr>
        <w:ind w:left="3625" w:hanging="400"/>
      </w:pPr>
    </w:lvl>
    <w:lvl w:ilvl="8" w:tplc="0409001B">
      <w:start w:val="1"/>
      <w:numFmt w:val="lowerRoman"/>
      <w:lvlText w:val="%9."/>
      <w:lvlJc w:val="right"/>
      <w:pPr>
        <w:ind w:left="4025" w:hanging="400"/>
      </w:pPr>
    </w:lvl>
  </w:abstractNum>
  <w:abstractNum w:abstractNumId="9" w15:restartNumberingAfterBreak="0">
    <w:nsid w:val="1C41297E"/>
    <w:multiLevelType w:val="hybridMultilevel"/>
    <w:tmpl w:val="10329B44"/>
    <w:lvl w:ilvl="0" w:tplc="D1EC0534">
      <w:start w:val="1"/>
      <w:numFmt w:val="decimal"/>
      <w:lvlText w:val="%1."/>
      <w:lvlJc w:val="left"/>
      <w:pPr>
        <w:ind w:left="936" w:hanging="360"/>
      </w:pPr>
    </w:lvl>
    <w:lvl w:ilvl="1" w:tplc="04090019">
      <w:start w:val="1"/>
      <w:numFmt w:val="upperLetter"/>
      <w:lvlText w:val="%2."/>
      <w:lvlJc w:val="left"/>
      <w:pPr>
        <w:ind w:left="1376" w:hanging="400"/>
      </w:pPr>
    </w:lvl>
    <w:lvl w:ilvl="2" w:tplc="0409001B">
      <w:start w:val="1"/>
      <w:numFmt w:val="lowerRoman"/>
      <w:lvlText w:val="%3."/>
      <w:lvlJc w:val="right"/>
      <w:pPr>
        <w:ind w:left="1776" w:hanging="400"/>
      </w:pPr>
    </w:lvl>
    <w:lvl w:ilvl="3" w:tplc="0409000F">
      <w:start w:val="1"/>
      <w:numFmt w:val="decimal"/>
      <w:lvlText w:val="%4."/>
      <w:lvlJc w:val="left"/>
      <w:pPr>
        <w:ind w:left="2176" w:hanging="400"/>
      </w:pPr>
    </w:lvl>
    <w:lvl w:ilvl="4" w:tplc="04090019">
      <w:start w:val="1"/>
      <w:numFmt w:val="upperLetter"/>
      <w:lvlText w:val="%5."/>
      <w:lvlJc w:val="left"/>
      <w:pPr>
        <w:ind w:left="2576" w:hanging="400"/>
      </w:pPr>
    </w:lvl>
    <w:lvl w:ilvl="5" w:tplc="0409001B">
      <w:start w:val="1"/>
      <w:numFmt w:val="lowerRoman"/>
      <w:lvlText w:val="%6."/>
      <w:lvlJc w:val="right"/>
      <w:pPr>
        <w:ind w:left="2976" w:hanging="400"/>
      </w:pPr>
    </w:lvl>
    <w:lvl w:ilvl="6" w:tplc="0409000F">
      <w:start w:val="1"/>
      <w:numFmt w:val="decimal"/>
      <w:lvlText w:val="%7."/>
      <w:lvlJc w:val="left"/>
      <w:pPr>
        <w:ind w:left="3376" w:hanging="400"/>
      </w:pPr>
    </w:lvl>
    <w:lvl w:ilvl="7" w:tplc="04090019">
      <w:start w:val="1"/>
      <w:numFmt w:val="upperLetter"/>
      <w:lvlText w:val="%8."/>
      <w:lvlJc w:val="left"/>
      <w:pPr>
        <w:ind w:left="3776" w:hanging="400"/>
      </w:pPr>
    </w:lvl>
    <w:lvl w:ilvl="8" w:tplc="0409001B">
      <w:start w:val="1"/>
      <w:numFmt w:val="lowerRoman"/>
      <w:lvlText w:val="%9."/>
      <w:lvlJc w:val="right"/>
      <w:pPr>
        <w:ind w:left="4176" w:hanging="400"/>
      </w:pPr>
    </w:lvl>
  </w:abstractNum>
  <w:abstractNum w:abstractNumId="10" w15:restartNumberingAfterBreak="0">
    <w:nsid w:val="1D4C1E8D"/>
    <w:multiLevelType w:val="hybridMultilevel"/>
    <w:tmpl w:val="5A4A6208"/>
    <w:lvl w:ilvl="0" w:tplc="54B05BC4">
      <w:start w:val="1"/>
      <w:numFmt w:val="bullet"/>
      <w:lvlText w:val=""/>
      <w:lvlJc w:val="left"/>
      <w:pPr>
        <w:tabs>
          <w:tab w:val="num" w:pos="720"/>
        </w:tabs>
        <w:ind w:left="720" w:hanging="360"/>
      </w:pPr>
      <w:rPr>
        <w:rFonts w:ascii="Wingdings" w:hAnsi="Wingdings" w:hint="default"/>
      </w:rPr>
    </w:lvl>
    <w:lvl w:ilvl="1" w:tplc="DC2AE4D8" w:tentative="1">
      <w:start w:val="1"/>
      <w:numFmt w:val="bullet"/>
      <w:lvlText w:val=""/>
      <w:lvlJc w:val="left"/>
      <w:pPr>
        <w:tabs>
          <w:tab w:val="num" w:pos="1440"/>
        </w:tabs>
        <w:ind w:left="1440" w:hanging="360"/>
      </w:pPr>
      <w:rPr>
        <w:rFonts w:ascii="Wingdings" w:hAnsi="Wingdings" w:hint="default"/>
      </w:rPr>
    </w:lvl>
    <w:lvl w:ilvl="2" w:tplc="E9B67480" w:tentative="1">
      <w:start w:val="1"/>
      <w:numFmt w:val="bullet"/>
      <w:lvlText w:val=""/>
      <w:lvlJc w:val="left"/>
      <w:pPr>
        <w:tabs>
          <w:tab w:val="num" w:pos="2160"/>
        </w:tabs>
        <w:ind w:left="2160" w:hanging="360"/>
      </w:pPr>
      <w:rPr>
        <w:rFonts w:ascii="Wingdings" w:hAnsi="Wingdings" w:hint="default"/>
      </w:rPr>
    </w:lvl>
    <w:lvl w:ilvl="3" w:tplc="EB56C782" w:tentative="1">
      <w:start w:val="1"/>
      <w:numFmt w:val="bullet"/>
      <w:lvlText w:val=""/>
      <w:lvlJc w:val="left"/>
      <w:pPr>
        <w:tabs>
          <w:tab w:val="num" w:pos="2880"/>
        </w:tabs>
        <w:ind w:left="2880" w:hanging="360"/>
      </w:pPr>
      <w:rPr>
        <w:rFonts w:ascii="Wingdings" w:hAnsi="Wingdings" w:hint="default"/>
      </w:rPr>
    </w:lvl>
    <w:lvl w:ilvl="4" w:tplc="4574C2BA" w:tentative="1">
      <w:start w:val="1"/>
      <w:numFmt w:val="bullet"/>
      <w:lvlText w:val=""/>
      <w:lvlJc w:val="left"/>
      <w:pPr>
        <w:tabs>
          <w:tab w:val="num" w:pos="3600"/>
        </w:tabs>
        <w:ind w:left="3600" w:hanging="360"/>
      </w:pPr>
      <w:rPr>
        <w:rFonts w:ascii="Wingdings" w:hAnsi="Wingdings" w:hint="default"/>
      </w:rPr>
    </w:lvl>
    <w:lvl w:ilvl="5" w:tplc="13E00058" w:tentative="1">
      <w:start w:val="1"/>
      <w:numFmt w:val="bullet"/>
      <w:lvlText w:val=""/>
      <w:lvlJc w:val="left"/>
      <w:pPr>
        <w:tabs>
          <w:tab w:val="num" w:pos="4320"/>
        </w:tabs>
        <w:ind w:left="4320" w:hanging="360"/>
      </w:pPr>
      <w:rPr>
        <w:rFonts w:ascii="Wingdings" w:hAnsi="Wingdings" w:hint="default"/>
      </w:rPr>
    </w:lvl>
    <w:lvl w:ilvl="6" w:tplc="77987C7E" w:tentative="1">
      <w:start w:val="1"/>
      <w:numFmt w:val="bullet"/>
      <w:lvlText w:val=""/>
      <w:lvlJc w:val="left"/>
      <w:pPr>
        <w:tabs>
          <w:tab w:val="num" w:pos="5040"/>
        </w:tabs>
        <w:ind w:left="5040" w:hanging="360"/>
      </w:pPr>
      <w:rPr>
        <w:rFonts w:ascii="Wingdings" w:hAnsi="Wingdings" w:hint="default"/>
      </w:rPr>
    </w:lvl>
    <w:lvl w:ilvl="7" w:tplc="7DC436D4" w:tentative="1">
      <w:start w:val="1"/>
      <w:numFmt w:val="bullet"/>
      <w:lvlText w:val=""/>
      <w:lvlJc w:val="left"/>
      <w:pPr>
        <w:tabs>
          <w:tab w:val="num" w:pos="5760"/>
        </w:tabs>
        <w:ind w:left="5760" w:hanging="360"/>
      </w:pPr>
      <w:rPr>
        <w:rFonts w:ascii="Wingdings" w:hAnsi="Wingdings" w:hint="default"/>
      </w:rPr>
    </w:lvl>
    <w:lvl w:ilvl="8" w:tplc="AF4C991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72173D"/>
    <w:multiLevelType w:val="hybridMultilevel"/>
    <w:tmpl w:val="41EAFF12"/>
    <w:lvl w:ilvl="0" w:tplc="BB0C3EE4">
      <w:start w:val="1"/>
      <w:numFmt w:val="decimal"/>
      <w:lvlText w:val="%1."/>
      <w:lvlJc w:val="left"/>
      <w:pPr>
        <w:ind w:left="936" w:hanging="360"/>
      </w:pPr>
    </w:lvl>
    <w:lvl w:ilvl="1" w:tplc="04090019">
      <w:start w:val="1"/>
      <w:numFmt w:val="upperLetter"/>
      <w:lvlText w:val="%2."/>
      <w:lvlJc w:val="left"/>
      <w:pPr>
        <w:ind w:left="1376" w:hanging="400"/>
      </w:pPr>
    </w:lvl>
    <w:lvl w:ilvl="2" w:tplc="0409001B">
      <w:start w:val="1"/>
      <w:numFmt w:val="lowerRoman"/>
      <w:lvlText w:val="%3."/>
      <w:lvlJc w:val="right"/>
      <w:pPr>
        <w:ind w:left="1776" w:hanging="400"/>
      </w:pPr>
    </w:lvl>
    <w:lvl w:ilvl="3" w:tplc="0409000F">
      <w:start w:val="1"/>
      <w:numFmt w:val="decimal"/>
      <w:lvlText w:val="%4."/>
      <w:lvlJc w:val="left"/>
      <w:pPr>
        <w:ind w:left="2176" w:hanging="400"/>
      </w:pPr>
    </w:lvl>
    <w:lvl w:ilvl="4" w:tplc="04090019">
      <w:start w:val="1"/>
      <w:numFmt w:val="upperLetter"/>
      <w:lvlText w:val="%5."/>
      <w:lvlJc w:val="left"/>
      <w:pPr>
        <w:ind w:left="2576" w:hanging="400"/>
      </w:pPr>
    </w:lvl>
    <w:lvl w:ilvl="5" w:tplc="0409001B">
      <w:start w:val="1"/>
      <w:numFmt w:val="lowerRoman"/>
      <w:lvlText w:val="%6."/>
      <w:lvlJc w:val="right"/>
      <w:pPr>
        <w:ind w:left="2976" w:hanging="400"/>
      </w:pPr>
    </w:lvl>
    <w:lvl w:ilvl="6" w:tplc="0409000F">
      <w:start w:val="1"/>
      <w:numFmt w:val="decimal"/>
      <w:lvlText w:val="%7."/>
      <w:lvlJc w:val="left"/>
      <w:pPr>
        <w:ind w:left="3376" w:hanging="400"/>
      </w:pPr>
    </w:lvl>
    <w:lvl w:ilvl="7" w:tplc="04090019">
      <w:start w:val="1"/>
      <w:numFmt w:val="upperLetter"/>
      <w:lvlText w:val="%8."/>
      <w:lvlJc w:val="left"/>
      <w:pPr>
        <w:ind w:left="3776" w:hanging="400"/>
      </w:pPr>
    </w:lvl>
    <w:lvl w:ilvl="8" w:tplc="0409001B">
      <w:start w:val="1"/>
      <w:numFmt w:val="lowerRoman"/>
      <w:lvlText w:val="%9."/>
      <w:lvlJc w:val="right"/>
      <w:pPr>
        <w:ind w:left="4176" w:hanging="400"/>
      </w:pPr>
    </w:lvl>
  </w:abstractNum>
  <w:abstractNum w:abstractNumId="12" w15:restartNumberingAfterBreak="0">
    <w:nsid w:val="24B03033"/>
    <w:multiLevelType w:val="hybridMultilevel"/>
    <w:tmpl w:val="BF62C81E"/>
    <w:lvl w:ilvl="0" w:tplc="C956818A">
      <w:start w:val="1"/>
      <w:numFmt w:val="bullet"/>
      <w:lvlText w:val=""/>
      <w:lvlJc w:val="left"/>
      <w:pPr>
        <w:tabs>
          <w:tab w:val="num" w:pos="720"/>
        </w:tabs>
        <w:ind w:left="720" w:hanging="360"/>
      </w:pPr>
      <w:rPr>
        <w:rFonts w:ascii="Wingdings" w:hAnsi="Wingdings" w:hint="default"/>
      </w:rPr>
    </w:lvl>
    <w:lvl w:ilvl="1" w:tplc="34A2BB6C" w:tentative="1">
      <w:start w:val="1"/>
      <w:numFmt w:val="bullet"/>
      <w:lvlText w:val=""/>
      <w:lvlJc w:val="left"/>
      <w:pPr>
        <w:tabs>
          <w:tab w:val="num" w:pos="1440"/>
        </w:tabs>
        <w:ind w:left="1440" w:hanging="360"/>
      </w:pPr>
      <w:rPr>
        <w:rFonts w:ascii="Wingdings" w:hAnsi="Wingdings" w:hint="default"/>
      </w:rPr>
    </w:lvl>
    <w:lvl w:ilvl="2" w:tplc="AC9ED0BC" w:tentative="1">
      <w:start w:val="1"/>
      <w:numFmt w:val="bullet"/>
      <w:lvlText w:val=""/>
      <w:lvlJc w:val="left"/>
      <w:pPr>
        <w:tabs>
          <w:tab w:val="num" w:pos="2160"/>
        </w:tabs>
        <w:ind w:left="2160" w:hanging="360"/>
      </w:pPr>
      <w:rPr>
        <w:rFonts w:ascii="Wingdings" w:hAnsi="Wingdings" w:hint="default"/>
      </w:rPr>
    </w:lvl>
    <w:lvl w:ilvl="3" w:tplc="578CE998" w:tentative="1">
      <w:start w:val="1"/>
      <w:numFmt w:val="bullet"/>
      <w:lvlText w:val=""/>
      <w:lvlJc w:val="left"/>
      <w:pPr>
        <w:tabs>
          <w:tab w:val="num" w:pos="2880"/>
        </w:tabs>
        <w:ind w:left="2880" w:hanging="360"/>
      </w:pPr>
      <w:rPr>
        <w:rFonts w:ascii="Wingdings" w:hAnsi="Wingdings" w:hint="default"/>
      </w:rPr>
    </w:lvl>
    <w:lvl w:ilvl="4" w:tplc="010EB830" w:tentative="1">
      <w:start w:val="1"/>
      <w:numFmt w:val="bullet"/>
      <w:lvlText w:val=""/>
      <w:lvlJc w:val="left"/>
      <w:pPr>
        <w:tabs>
          <w:tab w:val="num" w:pos="3600"/>
        </w:tabs>
        <w:ind w:left="3600" w:hanging="360"/>
      </w:pPr>
      <w:rPr>
        <w:rFonts w:ascii="Wingdings" w:hAnsi="Wingdings" w:hint="default"/>
      </w:rPr>
    </w:lvl>
    <w:lvl w:ilvl="5" w:tplc="ACC6ACCA" w:tentative="1">
      <w:start w:val="1"/>
      <w:numFmt w:val="bullet"/>
      <w:lvlText w:val=""/>
      <w:lvlJc w:val="left"/>
      <w:pPr>
        <w:tabs>
          <w:tab w:val="num" w:pos="4320"/>
        </w:tabs>
        <w:ind w:left="4320" w:hanging="360"/>
      </w:pPr>
      <w:rPr>
        <w:rFonts w:ascii="Wingdings" w:hAnsi="Wingdings" w:hint="default"/>
      </w:rPr>
    </w:lvl>
    <w:lvl w:ilvl="6" w:tplc="75A22F26" w:tentative="1">
      <w:start w:val="1"/>
      <w:numFmt w:val="bullet"/>
      <w:lvlText w:val=""/>
      <w:lvlJc w:val="left"/>
      <w:pPr>
        <w:tabs>
          <w:tab w:val="num" w:pos="5040"/>
        </w:tabs>
        <w:ind w:left="5040" w:hanging="360"/>
      </w:pPr>
      <w:rPr>
        <w:rFonts w:ascii="Wingdings" w:hAnsi="Wingdings" w:hint="default"/>
      </w:rPr>
    </w:lvl>
    <w:lvl w:ilvl="7" w:tplc="29B09558" w:tentative="1">
      <w:start w:val="1"/>
      <w:numFmt w:val="bullet"/>
      <w:lvlText w:val=""/>
      <w:lvlJc w:val="left"/>
      <w:pPr>
        <w:tabs>
          <w:tab w:val="num" w:pos="5760"/>
        </w:tabs>
        <w:ind w:left="5760" w:hanging="360"/>
      </w:pPr>
      <w:rPr>
        <w:rFonts w:ascii="Wingdings" w:hAnsi="Wingdings" w:hint="default"/>
      </w:rPr>
    </w:lvl>
    <w:lvl w:ilvl="8" w:tplc="E7D0A3C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D1A7C0B"/>
    <w:multiLevelType w:val="hybridMultilevel"/>
    <w:tmpl w:val="EA987A02"/>
    <w:lvl w:ilvl="0" w:tplc="3A4E0F72">
      <w:start w:val="1"/>
      <w:numFmt w:val="bullet"/>
      <w:lvlText w:val="-"/>
      <w:lvlJc w:val="left"/>
      <w:pPr>
        <w:tabs>
          <w:tab w:val="num" w:pos="720"/>
        </w:tabs>
        <w:ind w:left="720" w:hanging="360"/>
      </w:pPr>
      <w:rPr>
        <w:rFonts w:ascii="굴림" w:hAnsi="굴림" w:hint="default"/>
      </w:rPr>
    </w:lvl>
    <w:lvl w:ilvl="1" w:tplc="EFC4E106" w:tentative="1">
      <w:start w:val="1"/>
      <w:numFmt w:val="bullet"/>
      <w:lvlText w:val="-"/>
      <w:lvlJc w:val="left"/>
      <w:pPr>
        <w:tabs>
          <w:tab w:val="num" w:pos="1440"/>
        </w:tabs>
        <w:ind w:left="1440" w:hanging="360"/>
      </w:pPr>
      <w:rPr>
        <w:rFonts w:ascii="굴림" w:hAnsi="굴림" w:hint="default"/>
      </w:rPr>
    </w:lvl>
    <w:lvl w:ilvl="2" w:tplc="4A423E92" w:tentative="1">
      <w:start w:val="1"/>
      <w:numFmt w:val="bullet"/>
      <w:lvlText w:val="-"/>
      <w:lvlJc w:val="left"/>
      <w:pPr>
        <w:tabs>
          <w:tab w:val="num" w:pos="2160"/>
        </w:tabs>
        <w:ind w:left="2160" w:hanging="360"/>
      </w:pPr>
      <w:rPr>
        <w:rFonts w:ascii="굴림" w:hAnsi="굴림" w:hint="default"/>
      </w:rPr>
    </w:lvl>
    <w:lvl w:ilvl="3" w:tplc="C36CA07C" w:tentative="1">
      <w:start w:val="1"/>
      <w:numFmt w:val="bullet"/>
      <w:lvlText w:val="-"/>
      <w:lvlJc w:val="left"/>
      <w:pPr>
        <w:tabs>
          <w:tab w:val="num" w:pos="2880"/>
        </w:tabs>
        <w:ind w:left="2880" w:hanging="360"/>
      </w:pPr>
      <w:rPr>
        <w:rFonts w:ascii="굴림" w:hAnsi="굴림" w:hint="default"/>
      </w:rPr>
    </w:lvl>
    <w:lvl w:ilvl="4" w:tplc="4024FB28" w:tentative="1">
      <w:start w:val="1"/>
      <w:numFmt w:val="bullet"/>
      <w:lvlText w:val="-"/>
      <w:lvlJc w:val="left"/>
      <w:pPr>
        <w:tabs>
          <w:tab w:val="num" w:pos="3600"/>
        </w:tabs>
        <w:ind w:left="3600" w:hanging="360"/>
      </w:pPr>
      <w:rPr>
        <w:rFonts w:ascii="굴림" w:hAnsi="굴림" w:hint="default"/>
      </w:rPr>
    </w:lvl>
    <w:lvl w:ilvl="5" w:tplc="E364088E" w:tentative="1">
      <w:start w:val="1"/>
      <w:numFmt w:val="bullet"/>
      <w:lvlText w:val="-"/>
      <w:lvlJc w:val="left"/>
      <w:pPr>
        <w:tabs>
          <w:tab w:val="num" w:pos="4320"/>
        </w:tabs>
        <w:ind w:left="4320" w:hanging="360"/>
      </w:pPr>
      <w:rPr>
        <w:rFonts w:ascii="굴림" w:hAnsi="굴림" w:hint="default"/>
      </w:rPr>
    </w:lvl>
    <w:lvl w:ilvl="6" w:tplc="AA82B43A" w:tentative="1">
      <w:start w:val="1"/>
      <w:numFmt w:val="bullet"/>
      <w:lvlText w:val="-"/>
      <w:lvlJc w:val="left"/>
      <w:pPr>
        <w:tabs>
          <w:tab w:val="num" w:pos="5040"/>
        </w:tabs>
        <w:ind w:left="5040" w:hanging="360"/>
      </w:pPr>
      <w:rPr>
        <w:rFonts w:ascii="굴림" w:hAnsi="굴림" w:hint="default"/>
      </w:rPr>
    </w:lvl>
    <w:lvl w:ilvl="7" w:tplc="8D28B378" w:tentative="1">
      <w:start w:val="1"/>
      <w:numFmt w:val="bullet"/>
      <w:lvlText w:val="-"/>
      <w:lvlJc w:val="left"/>
      <w:pPr>
        <w:tabs>
          <w:tab w:val="num" w:pos="5760"/>
        </w:tabs>
        <w:ind w:left="5760" w:hanging="360"/>
      </w:pPr>
      <w:rPr>
        <w:rFonts w:ascii="굴림" w:hAnsi="굴림" w:hint="default"/>
      </w:rPr>
    </w:lvl>
    <w:lvl w:ilvl="8" w:tplc="881E924C" w:tentative="1">
      <w:start w:val="1"/>
      <w:numFmt w:val="bullet"/>
      <w:lvlText w:val="-"/>
      <w:lvlJc w:val="left"/>
      <w:pPr>
        <w:tabs>
          <w:tab w:val="num" w:pos="6480"/>
        </w:tabs>
        <w:ind w:left="6480" w:hanging="360"/>
      </w:pPr>
      <w:rPr>
        <w:rFonts w:ascii="굴림" w:hAnsi="굴림" w:hint="default"/>
      </w:rPr>
    </w:lvl>
  </w:abstractNum>
  <w:abstractNum w:abstractNumId="14" w15:restartNumberingAfterBreak="0">
    <w:nsid w:val="2D334021"/>
    <w:multiLevelType w:val="hybridMultilevel"/>
    <w:tmpl w:val="47C00A12"/>
    <w:lvl w:ilvl="0" w:tplc="ACA26B0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5" w15:restartNumberingAfterBreak="0">
    <w:nsid w:val="30957566"/>
    <w:multiLevelType w:val="hybridMultilevel"/>
    <w:tmpl w:val="EA347EF4"/>
    <w:lvl w:ilvl="0" w:tplc="772426FC">
      <w:start w:val="1"/>
      <w:numFmt w:val="decimal"/>
      <w:lvlText w:val="[%1]"/>
      <w:lvlJc w:val="left"/>
      <w:pPr>
        <w:ind w:left="936" w:hanging="360"/>
      </w:pPr>
      <w:rPr>
        <w:rFonts w:hint="default"/>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abstractNum w:abstractNumId="16" w15:restartNumberingAfterBreak="0">
    <w:nsid w:val="30D936AE"/>
    <w:multiLevelType w:val="hybridMultilevel"/>
    <w:tmpl w:val="D9201F8A"/>
    <w:lvl w:ilvl="0" w:tplc="3814E074">
      <w:start w:val="1"/>
      <w:numFmt w:val="bullet"/>
      <w:lvlText w:val="-"/>
      <w:lvlJc w:val="left"/>
      <w:pPr>
        <w:tabs>
          <w:tab w:val="num" w:pos="720"/>
        </w:tabs>
        <w:ind w:left="720" w:hanging="360"/>
      </w:pPr>
      <w:rPr>
        <w:rFonts w:ascii="굴림" w:hAnsi="굴림" w:hint="default"/>
      </w:rPr>
    </w:lvl>
    <w:lvl w:ilvl="1" w:tplc="6B26FC0C" w:tentative="1">
      <w:start w:val="1"/>
      <w:numFmt w:val="bullet"/>
      <w:lvlText w:val="-"/>
      <w:lvlJc w:val="left"/>
      <w:pPr>
        <w:tabs>
          <w:tab w:val="num" w:pos="1440"/>
        </w:tabs>
        <w:ind w:left="1440" w:hanging="360"/>
      </w:pPr>
      <w:rPr>
        <w:rFonts w:ascii="굴림" w:hAnsi="굴림" w:hint="default"/>
      </w:rPr>
    </w:lvl>
    <w:lvl w:ilvl="2" w:tplc="ECB4604C" w:tentative="1">
      <w:start w:val="1"/>
      <w:numFmt w:val="bullet"/>
      <w:lvlText w:val="-"/>
      <w:lvlJc w:val="left"/>
      <w:pPr>
        <w:tabs>
          <w:tab w:val="num" w:pos="2160"/>
        </w:tabs>
        <w:ind w:left="2160" w:hanging="360"/>
      </w:pPr>
      <w:rPr>
        <w:rFonts w:ascii="굴림" w:hAnsi="굴림" w:hint="default"/>
      </w:rPr>
    </w:lvl>
    <w:lvl w:ilvl="3" w:tplc="D422B046" w:tentative="1">
      <w:start w:val="1"/>
      <w:numFmt w:val="bullet"/>
      <w:lvlText w:val="-"/>
      <w:lvlJc w:val="left"/>
      <w:pPr>
        <w:tabs>
          <w:tab w:val="num" w:pos="2880"/>
        </w:tabs>
        <w:ind w:left="2880" w:hanging="360"/>
      </w:pPr>
      <w:rPr>
        <w:rFonts w:ascii="굴림" w:hAnsi="굴림" w:hint="default"/>
      </w:rPr>
    </w:lvl>
    <w:lvl w:ilvl="4" w:tplc="09C08A8A" w:tentative="1">
      <w:start w:val="1"/>
      <w:numFmt w:val="bullet"/>
      <w:lvlText w:val="-"/>
      <w:lvlJc w:val="left"/>
      <w:pPr>
        <w:tabs>
          <w:tab w:val="num" w:pos="3600"/>
        </w:tabs>
        <w:ind w:left="3600" w:hanging="360"/>
      </w:pPr>
      <w:rPr>
        <w:rFonts w:ascii="굴림" w:hAnsi="굴림" w:hint="default"/>
      </w:rPr>
    </w:lvl>
    <w:lvl w:ilvl="5" w:tplc="689EE030" w:tentative="1">
      <w:start w:val="1"/>
      <w:numFmt w:val="bullet"/>
      <w:lvlText w:val="-"/>
      <w:lvlJc w:val="left"/>
      <w:pPr>
        <w:tabs>
          <w:tab w:val="num" w:pos="4320"/>
        </w:tabs>
        <w:ind w:left="4320" w:hanging="360"/>
      </w:pPr>
      <w:rPr>
        <w:rFonts w:ascii="굴림" w:hAnsi="굴림" w:hint="default"/>
      </w:rPr>
    </w:lvl>
    <w:lvl w:ilvl="6" w:tplc="11D8E462" w:tentative="1">
      <w:start w:val="1"/>
      <w:numFmt w:val="bullet"/>
      <w:lvlText w:val="-"/>
      <w:lvlJc w:val="left"/>
      <w:pPr>
        <w:tabs>
          <w:tab w:val="num" w:pos="5040"/>
        </w:tabs>
        <w:ind w:left="5040" w:hanging="360"/>
      </w:pPr>
      <w:rPr>
        <w:rFonts w:ascii="굴림" w:hAnsi="굴림" w:hint="default"/>
      </w:rPr>
    </w:lvl>
    <w:lvl w:ilvl="7" w:tplc="3766C6E0" w:tentative="1">
      <w:start w:val="1"/>
      <w:numFmt w:val="bullet"/>
      <w:lvlText w:val="-"/>
      <w:lvlJc w:val="left"/>
      <w:pPr>
        <w:tabs>
          <w:tab w:val="num" w:pos="5760"/>
        </w:tabs>
        <w:ind w:left="5760" w:hanging="360"/>
      </w:pPr>
      <w:rPr>
        <w:rFonts w:ascii="굴림" w:hAnsi="굴림" w:hint="default"/>
      </w:rPr>
    </w:lvl>
    <w:lvl w:ilvl="8" w:tplc="1354C512" w:tentative="1">
      <w:start w:val="1"/>
      <w:numFmt w:val="bullet"/>
      <w:lvlText w:val="-"/>
      <w:lvlJc w:val="left"/>
      <w:pPr>
        <w:tabs>
          <w:tab w:val="num" w:pos="6480"/>
        </w:tabs>
        <w:ind w:left="6480" w:hanging="360"/>
      </w:pPr>
      <w:rPr>
        <w:rFonts w:ascii="굴림" w:hAnsi="굴림" w:hint="default"/>
      </w:rPr>
    </w:lvl>
  </w:abstractNum>
  <w:abstractNum w:abstractNumId="17" w15:restartNumberingAfterBreak="0">
    <w:nsid w:val="31541E7B"/>
    <w:multiLevelType w:val="multilevel"/>
    <w:tmpl w:val="FD484316"/>
    <w:lvl w:ilvl="0">
      <w:start w:val="1"/>
      <w:numFmt w:val="decimal"/>
      <w:pStyle w:val="1"/>
      <w:lvlText w:val="%1."/>
      <w:lvlJc w:val="left"/>
      <w:pPr>
        <w:tabs>
          <w:tab w:val="num" w:pos="432"/>
        </w:tabs>
        <w:ind w:left="432" w:hanging="432"/>
      </w:pPr>
      <w:rPr>
        <w:rFonts w:ascii="순천향체" w:eastAsia="순천향체" w:hAnsi="순천향체" w:cs="Arial"/>
      </w:rPr>
    </w:lvl>
    <w:lvl w:ilvl="1">
      <w:start w:val="1"/>
      <w:numFmt w:val="decimal"/>
      <w:pStyle w:val="2"/>
      <w:lvlText w:val="%1.%2"/>
      <w:lvlJc w:val="left"/>
      <w:pPr>
        <w:tabs>
          <w:tab w:val="num" w:pos="576"/>
        </w:tabs>
        <w:ind w:left="576" w:hanging="576"/>
      </w:pPr>
      <w:rPr>
        <w:rFonts w:ascii="맑은 고딕" w:eastAsia="맑은 고딕" w:hAnsi="맑은 고딕" w:hint="default"/>
        <w:b/>
        <w:i w:val="0"/>
        <w:sz w:val="24"/>
        <w:szCs w:val="24"/>
      </w:rPr>
    </w:lvl>
    <w:lvl w:ilvl="2">
      <w:start w:val="1"/>
      <w:numFmt w:val="decimal"/>
      <w:pStyle w:val="3"/>
      <w:lvlText w:val="%1.%2.%3"/>
      <w:lvlJc w:val="left"/>
      <w:pPr>
        <w:tabs>
          <w:tab w:val="num" w:pos="720"/>
        </w:tabs>
        <w:ind w:left="720" w:hanging="720"/>
      </w:pPr>
      <w:rPr>
        <w:rFonts w:ascii="맑은 고딕" w:eastAsia="맑은 고딕" w:hAnsi="맑은 고딕" w:hint="default"/>
        <w:sz w:val="24"/>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8" w15:restartNumberingAfterBreak="0">
    <w:nsid w:val="36935563"/>
    <w:multiLevelType w:val="hybridMultilevel"/>
    <w:tmpl w:val="150A83BE"/>
    <w:lvl w:ilvl="0" w:tplc="AC02375C">
      <w:start w:val="1"/>
      <w:numFmt w:val="bullet"/>
      <w:lvlText w:val=""/>
      <w:lvlJc w:val="left"/>
      <w:pPr>
        <w:tabs>
          <w:tab w:val="num" w:pos="720"/>
        </w:tabs>
        <w:ind w:left="720" w:hanging="360"/>
      </w:pPr>
      <w:rPr>
        <w:rFonts w:ascii="Wingdings" w:hAnsi="Wingdings" w:hint="default"/>
      </w:rPr>
    </w:lvl>
    <w:lvl w:ilvl="1" w:tplc="2B54ABE2" w:tentative="1">
      <w:start w:val="1"/>
      <w:numFmt w:val="bullet"/>
      <w:lvlText w:val=""/>
      <w:lvlJc w:val="left"/>
      <w:pPr>
        <w:tabs>
          <w:tab w:val="num" w:pos="1440"/>
        </w:tabs>
        <w:ind w:left="1440" w:hanging="360"/>
      </w:pPr>
      <w:rPr>
        <w:rFonts w:ascii="Wingdings" w:hAnsi="Wingdings" w:hint="default"/>
      </w:rPr>
    </w:lvl>
    <w:lvl w:ilvl="2" w:tplc="AFD04CAC" w:tentative="1">
      <w:start w:val="1"/>
      <w:numFmt w:val="bullet"/>
      <w:lvlText w:val=""/>
      <w:lvlJc w:val="left"/>
      <w:pPr>
        <w:tabs>
          <w:tab w:val="num" w:pos="2160"/>
        </w:tabs>
        <w:ind w:left="2160" w:hanging="360"/>
      </w:pPr>
      <w:rPr>
        <w:rFonts w:ascii="Wingdings" w:hAnsi="Wingdings" w:hint="default"/>
      </w:rPr>
    </w:lvl>
    <w:lvl w:ilvl="3" w:tplc="BF886F74" w:tentative="1">
      <w:start w:val="1"/>
      <w:numFmt w:val="bullet"/>
      <w:lvlText w:val=""/>
      <w:lvlJc w:val="left"/>
      <w:pPr>
        <w:tabs>
          <w:tab w:val="num" w:pos="2880"/>
        </w:tabs>
        <w:ind w:left="2880" w:hanging="360"/>
      </w:pPr>
      <w:rPr>
        <w:rFonts w:ascii="Wingdings" w:hAnsi="Wingdings" w:hint="default"/>
      </w:rPr>
    </w:lvl>
    <w:lvl w:ilvl="4" w:tplc="431C12B0" w:tentative="1">
      <w:start w:val="1"/>
      <w:numFmt w:val="bullet"/>
      <w:lvlText w:val=""/>
      <w:lvlJc w:val="left"/>
      <w:pPr>
        <w:tabs>
          <w:tab w:val="num" w:pos="3600"/>
        </w:tabs>
        <w:ind w:left="3600" w:hanging="360"/>
      </w:pPr>
      <w:rPr>
        <w:rFonts w:ascii="Wingdings" w:hAnsi="Wingdings" w:hint="default"/>
      </w:rPr>
    </w:lvl>
    <w:lvl w:ilvl="5" w:tplc="43DE1CEC" w:tentative="1">
      <w:start w:val="1"/>
      <w:numFmt w:val="bullet"/>
      <w:lvlText w:val=""/>
      <w:lvlJc w:val="left"/>
      <w:pPr>
        <w:tabs>
          <w:tab w:val="num" w:pos="4320"/>
        </w:tabs>
        <w:ind w:left="4320" w:hanging="360"/>
      </w:pPr>
      <w:rPr>
        <w:rFonts w:ascii="Wingdings" w:hAnsi="Wingdings" w:hint="default"/>
      </w:rPr>
    </w:lvl>
    <w:lvl w:ilvl="6" w:tplc="D3920C28" w:tentative="1">
      <w:start w:val="1"/>
      <w:numFmt w:val="bullet"/>
      <w:lvlText w:val=""/>
      <w:lvlJc w:val="left"/>
      <w:pPr>
        <w:tabs>
          <w:tab w:val="num" w:pos="5040"/>
        </w:tabs>
        <w:ind w:left="5040" w:hanging="360"/>
      </w:pPr>
      <w:rPr>
        <w:rFonts w:ascii="Wingdings" w:hAnsi="Wingdings" w:hint="default"/>
      </w:rPr>
    </w:lvl>
    <w:lvl w:ilvl="7" w:tplc="B680D6BC" w:tentative="1">
      <w:start w:val="1"/>
      <w:numFmt w:val="bullet"/>
      <w:lvlText w:val=""/>
      <w:lvlJc w:val="left"/>
      <w:pPr>
        <w:tabs>
          <w:tab w:val="num" w:pos="5760"/>
        </w:tabs>
        <w:ind w:left="5760" w:hanging="360"/>
      </w:pPr>
      <w:rPr>
        <w:rFonts w:ascii="Wingdings" w:hAnsi="Wingdings" w:hint="default"/>
      </w:rPr>
    </w:lvl>
    <w:lvl w:ilvl="8" w:tplc="728C061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501444"/>
    <w:multiLevelType w:val="multilevel"/>
    <w:tmpl w:val="5F20CE8E"/>
    <w:lvl w:ilvl="0">
      <w:start w:val="4"/>
      <w:numFmt w:val="decimal"/>
      <w:lvlText w:val="%1-"/>
      <w:lvlJc w:val="left"/>
      <w:pPr>
        <w:ind w:left="360" w:hanging="36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40552FD7"/>
    <w:multiLevelType w:val="hybridMultilevel"/>
    <w:tmpl w:val="56880352"/>
    <w:lvl w:ilvl="0" w:tplc="D2CC9AA8">
      <w:start w:val="1"/>
      <w:numFmt w:val="decimal"/>
      <w:suff w:val="space"/>
      <w:lvlText w:val="%1."/>
      <w:lvlJc w:val="left"/>
      <w:pPr>
        <w:ind w:left="1296" w:hanging="720"/>
      </w:pPr>
      <w:rPr>
        <w:rFonts w:ascii="순천향체" w:eastAsia="순천향체" w:hAnsi="순천향체" w:cs="Times New Roman"/>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abstractNum w:abstractNumId="21" w15:restartNumberingAfterBreak="0">
    <w:nsid w:val="44746701"/>
    <w:multiLevelType w:val="multilevel"/>
    <w:tmpl w:val="A1244BEE"/>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6F22C8"/>
    <w:multiLevelType w:val="hybridMultilevel"/>
    <w:tmpl w:val="572235D8"/>
    <w:lvl w:ilvl="0" w:tplc="229AAFF8">
      <w:start w:val="1"/>
      <w:numFmt w:val="lowerRoman"/>
      <w:suff w:val="space"/>
      <w:lvlText w:val="%1."/>
      <w:lvlJc w:val="left"/>
      <w:pPr>
        <w:ind w:left="1440" w:hanging="720"/>
      </w:pPr>
      <w:rPr>
        <w:rFonts w:hint="default"/>
      </w:rPr>
    </w:lvl>
    <w:lvl w:ilvl="1" w:tplc="04090019" w:tentative="1">
      <w:start w:val="1"/>
      <w:numFmt w:val="upperLetter"/>
      <w:lvlText w:val="%2."/>
      <w:lvlJc w:val="left"/>
      <w:pPr>
        <w:ind w:left="1664" w:hanging="400"/>
      </w:pPr>
    </w:lvl>
    <w:lvl w:ilvl="2" w:tplc="0409001B" w:tentative="1">
      <w:start w:val="1"/>
      <w:numFmt w:val="lowerRoman"/>
      <w:lvlText w:val="%3."/>
      <w:lvlJc w:val="right"/>
      <w:pPr>
        <w:ind w:left="2064" w:hanging="400"/>
      </w:pPr>
    </w:lvl>
    <w:lvl w:ilvl="3" w:tplc="0409000F" w:tentative="1">
      <w:start w:val="1"/>
      <w:numFmt w:val="decimal"/>
      <w:lvlText w:val="%4."/>
      <w:lvlJc w:val="left"/>
      <w:pPr>
        <w:ind w:left="2464" w:hanging="400"/>
      </w:pPr>
    </w:lvl>
    <w:lvl w:ilvl="4" w:tplc="04090019" w:tentative="1">
      <w:start w:val="1"/>
      <w:numFmt w:val="upperLetter"/>
      <w:lvlText w:val="%5."/>
      <w:lvlJc w:val="left"/>
      <w:pPr>
        <w:ind w:left="2864" w:hanging="400"/>
      </w:pPr>
    </w:lvl>
    <w:lvl w:ilvl="5" w:tplc="0409001B" w:tentative="1">
      <w:start w:val="1"/>
      <w:numFmt w:val="lowerRoman"/>
      <w:lvlText w:val="%6."/>
      <w:lvlJc w:val="right"/>
      <w:pPr>
        <w:ind w:left="3264" w:hanging="400"/>
      </w:pPr>
    </w:lvl>
    <w:lvl w:ilvl="6" w:tplc="0409000F" w:tentative="1">
      <w:start w:val="1"/>
      <w:numFmt w:val="decimal"/>
      <w:lvlText w:val="%7."/>
      <w:lvlJc w:val="left"/>
      <w:pPr>
        <w:ind w:left="3664" w:hanging="400"/>
      </w:pPr>
    </w:lvl>
    <w:lvl w:ilvl="7" w:tplc="04090019" w:tentative="1">
      <w:start w:val="1"/>
      <w:numFmt w:val="upperLetter"/>
      <w:lvlText w:val="%8."/>
      <w:lvlJc w:val="left"/>
      <w:pPr>
        <w:ind w:left="4064" w:hanging="400"/>
      </w:pPr>
    </w:lvl>
    <w:lvl w:ilvl="8" w:tplc="0409001B" w:tentative="1">
      <w:start w:val="1"/>
      <w:numFmt w:val="lowerRoman"/>
      <w:lvlText w:val="%9."/>
      <w:lvlJc w:val="right"/>
      <w:pPr>
        <w:ind w:left="4464" w:hanging="400"/>
      </w:pPr>
    </w:lvl>
  </w:abstractNum>
  <w:abstractNum w:abstractNumId="23" w15:restartNumberingAfterBreak="0">
    <w:nsid w:val="52EE48F4"/>
    <w:multiLevelType w:val="hybridMultilevel"/>
    <w:tmpl w:val="F9AAAB2A"/>
    <w:lvl w:ilvl="0" w:tplc="DC7E5E02">
      <w:start w:val="1"/>
      <w:numFmt w:val="bullet"/>
      <w:lvlText w:val="-"/>
      <w:lvlJc w:val="left"/>
      <w:pPr>
        <w:tabs>
          <w:tab w:val="num" w:pos="720"/>
        </w:tabs>
        <w:ind w:left="720" w:hanging="360"/>
      </w:pPr>
      <w:rPr>
        <w:rFonts w:ascii="굴림" w:hAnsi="굴림" w:hint="default"/>
      </w:rPr>
    </w:lvl>
    <w:lvl w:ilvl="1" w:tplc="D6CCF154" w:tentative="1">
      <w:start w:val="1"/>
      <w:numFmt w:val="bullet"/>
      <w:lvlText w:val="-"/>
      <w:lvlJc w:val="left"/>
      <w:pPr>
        <w:tabs>
          <w:tab w:val="num" w:pos="1440"/>
        </w:tabs>
        <w:ind w:left="1440" w:hanging="360"/>
      </w:pPr>
      <w:rPr>
        <w:rFonts w:ascii="굴림" w:hAnsi="굴림" w:hint="default"/>
      </w:rPr>
    </w:lvl>
    <w:lvl w:ilvl="2" w:tplc="A23EA606" w:tentative="1">
      <w:start w:val="1"/>
      <w:numFmt w:val="bullet"/>
      <w:lvlText w:val="-"/>
      <w:lvlJc w:val="left"/>
      <w:pPr>
        <w:tabs>
          <w:tab w:val="num" w:pos="2160"/>
        </w:tabs>
        <w:ind w:left="2160" w:hanging="360"/>
      </w:pPr>
      <w:rPr>
        <w:rFonts w:ascii="굴림" w:hAnsi="굴림" w:hint="default"/>
      </w:rPr>
    </w:lvl>
    <w:lvl w:ilvl="3" w:tplc="BBF09E54" w:tentative="1">
      <w:start w:val="1"/>
      <w:numFmt w:val="bullet"/>
      <w:lvlText w:val="-"/>
      <w:lvlJc w:val="left"/>
      <w:pPr>
        <w:tabs>
          <w:tab w:val="num" w:pos="2880"/>
        </w:tabs>
        <w:ind w:left="2880" w:hanging="360"/>
      </w:pPr>
      <w:rPr>
        <w:rFonts w:ascii="굴림" w:hAnsi="굴림" w:hint="default"/>
      </w:rPr>
    </w:lvl>
    <w:lvl w:ilvl="4" w:tplc="690C49B4" w:tentative="1">
      <w:start w:val="1"/>
      <w:numFmt w:val="bullet"/>
      <w:lvlText w:val="-"/>
      <w:lvlJc w:val="left"/>
      <w:pPr>
        <w:tabs>
          <w:tab w:val="num" w:pos="3600"/>
        </w:tabs>
        <w:ind w:left="3600" w:hanging="360"/>
      </w:pPr>
      <w:rPr>
        <w:rFonts w:ascii="굴림" w:hAnsi="굴림" w:hint="default"/>
      </w:rPr>
    </w:lvl>
    <w:lvl w:ilvl="5" w:tplc="EAD0CB7C" w:tentative="1">
      <w:start w:val="1"/>
      <w:numFmt w:val="bullet"/>
      <w:lvlText w:val="-"/>
      <w:lvlJc w:val="left"/>
      <w:pPr>
        <w:tabs>
          <w:tab w:val="num" w:pos="4320"/>
        </w:tabs>
        <w:ind w:left="4320" w:hanging="360"/>
      </w:pPr>
      <w:rPr>
        <w:rFonts w:ascii="굴림" w:hAnsi="굴림" w:hint="default"/>
      </w:rPr>
    </w:lvl>
    <w:lvl w:ilvl="6" w:tplc="DB38B294" w:tentative="1">
      <w:start w:val="1"/>
      <w:numFmt w:val="bullet"/>
      <w:lvlText w:val="-"/>
      <w:lvlJc w:val="left"/>
      <w:pPr>
        <w:tabs>
          <w:tab w:val="num" w:pos="5040"/>
        </w:tabs>
        <w:ind w:left="5040" w:hanging="360"/>
      </w:pPr>
      <w:rPr>
        <w:rFonts w:ascii="굴림" w:hAnsi="굴림" w:hint="default"/>
      </w:rPr>
    </w:lvl>
    <w:lvl w:ilvl="7" w:tplc="6422FAC8" w:tentative="1">
      <w:start w:val="1"/>
      <w:numFmt w:val="bullet"/>
      <w:lvlText w:val="-"/>
      <w:lvlJc w:val="left"/>
      <w:pPr>
        <w:tabs>
          <w:tab w:val="num" w:pos="5760"/>
        </w:tabs>
        <w:ind w:left="5760" w:hanging="360"/>
      </w:pPr>
      <w:rPr>
        <w:rFonts w:ascii="굴림" w:hAnsi="굴림" w:hint="default"/>
      </w:rPr>
    </w:lvl>
    <w:lvl w:ilvl="8" w:tplc="5BB49206" w:tentative="1">
      <w:start w:val="1"/>
      <w:numFmt w:val="bullet"/>
      <w:lvlText w:val="-"/>
      <w:lvlJc w:val="left"/>
      <w:pPr>
        <w:tabs>
          <w:tab w:val="num" w:pos="6480"/>
        </w:tabs>
        <w:ind w:left="6480" w:hanging="360"/>
      </w:pPr>
      <w:rPr>
        <w:rFonts w:ascii="굴림" w:hAnsi="굴림" w:hint="default"/>
      </w:rPr>
    </w:lvl>
  </w:abstractNum>
  <w:abstractNum w:abstractNumId="24" w15:restartNumberingAfterBreak="0">
    <w:nsid w:val="54697B8E"/>
    <w:multiLevelType w:val="hybridMultilevel"/>
    <w:tmpl w:val="FD4ACB46"/>
    <w:lvl w:ilvl="0" w:tplc="63868BC8">
      <w:start w:val="1"/>
      <w:numFmt w:val="decimal"/>
      <w:lvlText w:val="%1."/>
      <w:lvlJc w:val="left"/>
      <w:pPr>
        <w:ind w:left="936" w:hanging="360"/>
      </w:pPr>
    </w:lvl>
    <w:lvl w:ilvl="1" w:tplc="04090019">
      <w:start w:val="1"/>
      <w:numFmt w:val="upperLetter"/>
      <w:lvlText w:val="%2."/>
      <w:lvlJc w:val="left"/>
      <w:pPr>
        <w:ind w:left="1376" w:hanging="400"/>
      </w:pPr>
    </w:lvl>
    <w:lvl w:ilvl="2" w:tplc="0409001B">
      <w:start w:val="1"/>
      <w:numFmt w:val="lowerRoman"/>
      <w:lvlText w:val="%3."/>
      <w:lvlJc w:val="right"/>
      <w:pPr>
        <w:ind w:left="1776" w:hanging="400"/>
      </w:pPr>
    </w:lvl>
    <w:lvl w:ilvl="3" w:tplc="0409000F">
      <w:start w:val="1"/>
      <w:numFmt w:val="decimal"/>
      <w:lvlText w:val="%4."/>
      <w:lvlJc w:val="left"/>
      <w:pPr>
        <w:ind w:left="2176" w:hanging="400"/>
      </w:pPr>
    </w:lvl>
    <w:lvl w:ilvl="4" w:tplc="04090019">
      <w:start w:val="1"/>
      <w:numFmt w:val="upperLetter"/>
      <w:lvlText w:val="%5."/>
      <w:lvlJc w:val="left"/>
      <w:pPr>
        <w:ind w:left="2576" w:hanging="400"/>
      </w:pPr>
    </w:lvl>
    <w:lvl w:ilvl="5" w:tplc="0409001B">
      <w:start w:val="1"/>
      <w:numFmt w:val="lowerRoman"/>
      <w:lvlText w:val="%6."/>
      <w:lvlJc w:val="right"/>
      <w:pPr>
        <w:ind w:left="2976" w:hanging="400"/>
      </w:pPr>
    </w:lvl>
    <w:lvl w:ilvl="6" w:tplc="0409000F">
      <w:start w:val="1"/>
      <w:numFmt w:val="decimal"/>
      <w:lvlText w:val="%7."/>
      <w:lvlJc w:val="left"/>
      <w:pPr>
        <w:ind w:left="3376" w:hanging="400"/>
      </w:pPr>
    </w:lvl>
    <w:lvl w:ilvl="7" w:tplc="04090019">
      <w:start w:val="1"/>
      <w:numFmt w:val="upperLetter"/>
      <w:lvlText w:val="%8."/>
      <w:lvlJc w:val="left"/>
      <w:pPr>
        <w:ind w:left="3776" w:hanging="400"/>
      </w:pPr>
    </w:lvl>
    <w:lvl w:ilvl="8" w:tplc="0409001B">
      <w:start w:val="1"/>
      <w:numFmt w:val="lowerRoman"/>
      <w:lvlText w:val="%9."/>
      <w:lvlJc w:val="right"/>
      <w:pPr>
        <w:ind w:left="4176" w:hanging="400"/>
      </w:pPr>
    </w:lvl>
  </w:abstractNum>
  <w:abstractNum w:abstractNumId="25" w15:restartNumberingAfterBreak="0">
    <w:nsid w:val="57841D3E"/>
    <w:multiLevelType w:val="hybridMultilevel"/>
    <w:tmpl w:val="266434A6"/>
    <w:lvl w:ilvl="0" w:tplc="15CC9E72">
      <w:start w:val="1"/>
      <w:numFmt w:val="bullet"/>
      <w:lvlText w:val="-"/>
      <w:lvlJc w:val="left"/>
      <w:pPr>
        <w:tabs>
          <w:tab w:val="num" w:pos="720"/>
        </w:tabs>
        <w:ind w:left="720" w:hanging="360"/>
      </w:pPr>
      <w:rPr>
        <w:rFonts w:ascii="굴림" w:hAnsi="굴림" w:hint="default"/>
      </w:rPr>
    </w:lvl>
    <w:lvl w:ilvl="1" w:tplc="FA726D4E" w:tentative="1">
      <w:start w:val="1"/>
      <w:numFmt w:val="bullet"/>
      <w:lvlText w:val="-"/>
      <w:lvlJc w:val="left"/>
      <w:pPr>
        <w:tabs>
          <w:tab w:val="num" w:pos="1440"/>
        </w:tabs>
        <w:ind w:left="1440" w:hanging="360"/>
      </w:pPr>
      <w:rPr>
        <w:rFonts w:ascii="굴림" w:hAnsi="굴림" w:hint="default"/>
      </w:rPr>
    </w:lvl>
    <w:lvl w:ilvl="2" w:tplc="E15E81B0" w:tentative="1">
      <w:start w:val="1"/>
      <w:numFmt w:val="bullet"/>
      <w:lvlText w:val="-"/>
      <w:lvlJc w:val="left"/>
      <w:pPr>
        <w:tabs>
          <w:tab w:val="num" w:pos="2160"/>
        </w:tabs>
        <w:ind w:left="2160" w:hanging="360"/>
      </w:pPr>
      <w:rPr>
        <w:rFonts w:ascii="굴림" w:hAnsi="굴림" w:hint="default"/>
      </w:rPr>
    </w:lvl>
    <w:lvl w:ilvl="3" w:tplc="B094ACD4" w:tentative="1">
      <w:start w:val="1"/>
      <w:numFmt w:val="bullet"/>
      <w:lvlText w:val="-"/>
      <w:lvlJc w:val="left"/>
      <w:pPr>
        <w:tabs>
          <w:tab w:val="num" w:pos="2880"/>
        </w:tabs>
        <w:ind w:left="2880" w:hanging="360"/>
      </w:pPr>
      <w:rPr>
        <w:rFonts w:ascii="굴림" w:hAnsi="굴림" w:hint="default"/>
      </w:rPr>
    </w:lvl>
    <w:lvl w:ilvl="4" w:tplc="BFB8AE0C" w:tentative="1">
      <w:start w:val="1"/>
      <w:numFmt w:val="bullet"/>
      <w:lvlText w:val="-"/>
      <w:lvlJc w:val="left"/>
      <w:pPr>
        <w:tabs>
          <w:tab w:val="num" w:pos="3600"/>
        </w:tabs>
        <w:ind w:left="3600" w:hanging="360"/>
      </w:pPr>
      <w:rPr>
        <w:rFonts w:ascii="굴림" w:hAnsi="굴림" w:hint="default"/>
      </w:rPr>
    </w:lvl>
    <w:lvl w:ilvl="5" w:tplc="72E4FE96" w:tentative="1">
      <w:start w:val="1"/>
      <w:numFmt w:val="bullet"/>
      <w:lvlText w:val="-"/>
      <w:lvlJc w:val="left"/>
      <w:pPr>
        <w:tabs>
          <w:tab w:val="num" w:pos="4320"/>
        </w:tabs>
        <w:ind w:left="4320" w:hanging="360"/>
      </w:pPr>
      <w:rPr>
        <w:rFonts w:ascii="굴림" w:hAnsi="굴림" w:hint="default"/>
      </w:rPr>
    </w:lvl>
    <w:lvl w:ilvl="6" w:tplc="5516C934" w:tentative="1">
      <w:start w:val="1"/>
      <w:numFmt w:val="bullet"/>
      <w:lvlText w:val="-"/>
      <w:lvlJc w:val="left"/>
      <w:pPr>
        <w:tabs>
          <w:tab w:val="num" w:pos="5040"/>
        </w:tabs>
        <w:ind w:left="5040" w:hanging="360"/>
      </w:pPr>
      <w:rPr>
        <w:rFonts w:ascii="굴림" w:hAnsi="굴림" w:hint="default"/>
      </w:rPr>
    </w:lvl>
    <w:lvl w:ilvl="7" w:tplc="84C85C70" w:tentative="1">
      <w:start w:val="1"/>
      <w:numFmt w:val="bullet"/>
      <w:lvlText w:val="-"/>
      <w:lvlJc w:val="left"/>
      <w:pPr>
        <w:tabs>
          <w:tab w:val="num" w:pos="5760"/>
        </w:tabs>
        <w:ind w:left="5760" w:hanging="360"/>
      </w:pPr>
      <w:rPr>
        <w:rFonts w:ascii="굴림" w:hAnsi="굴림" w:hint="default"/>
      </w:rPr>
    </w:lvl>
    <w:lvl w:ilvl="8" w:tplc="9216E88E" w:tentative="1">
      <w:start w:val="1"/>
      <w:numFmt w:val="bullet"/>
      <w:lvlText w:val="-"/>
      <w:lvlJc w:val="left"/>
      <w:pPr>
        <w:tabs>
          <w:tab w:val="num" w:pos="6480"/>
        </w:tabs>
        <w:ind w:left="6480" w:hanging="360"/>
      </w:pPr>
      <w:rPr>
        <w:rFonts w:ascii="굴림" w:hAnsi="굴림" w:hint="default"/>
      </w:rPr>
    </w:lvl>
  </w:abstractNum>
  <w:abstractNum w:abstractNumId="26" w15:restartNumberingAfterBreak="0">
    <w:nsid w:val="5CD34305"/>
    <w:multiLevelType w:val="hybridMultilevel"/>
    <w:tmpl w:val="8ECCCB78"/>
    <w:lvl w:ilvl="0" w:tplc="0409000F">
      <w:start w:val="1"/>
      <w:numFmt w:val="decimal"/>
      <w:lvlText w:val="%1."/>
      <w:lvlJc w:val="left"/>
      <w:pPr>
        <w:ind w:left="1108" w:hanging="400"/>
      </w:pPr>
    </w:lvl>
    <w:lvl w:ilvl="1" w:tplc="04090019" w:tentative="1">
      <w:start w:val="1"/>
      <w:numFmt w:val="upperLetter"/>
      <w:lvlText w:val="%2."/>
      <w:lvlJc w:val="left"/>
      <w:pPr>
        <w:ind w:left="132" w:hanging="400"/>
      </w:pPr>
    </w:lvl>
    <w:lvl w:ilvl="2" w:tplc="0409001B" w:tentative="1">
      <w:start w:val="1"/>
      <w:numFmt w:val="lowerRoman"/>
      <w:lvlText w:val="%3."/>
      <w:lvlJc w:val="right"/>
      <w:pPr>
        <w:ind w:left="532" w:hanging="400"/>
      </w:pPr>
    </w:lvl>
    <w:lvl w:ilvl="3" w:tplc="0409000F" w:tentative="1">
      <w:start w:val="1"/>
      <w:numFmt w:val="decimal"/>
      <w:lvlText w:val="%4."/>
      <w:lvlJc w:val="left"/>
      <w:pPr>
        <w:ind w:left="932" w:hanging="400"/>
      </w:pPr>
    </w:lvl>
    <w:lvl w:ilvl="4" w:tplc="04090019" w:tentative="1">
      <w:start w:val="1"/>
      <w:numFmt w:val="upperLetter"/>
      <w:lvlText w:val="%5."/>
      <w:lvlJc w:val="left"/>
      <w:pPr>
        <w:ind w:left="1332" w:hanging="400"/>
      </w:pPr>
    </w:lvl>
    <w:lvl w:ilvl="5" w:tplc="0409001B" w:tentative="1">
      <w:start w:val="1"/>
      <w:numFmt w:val="lowerRoman"/>
      <w:lvlText w:val="%6."/>
      <w:lvlJc w:val="right"/>
      <w:pPr>
        <w:ind w:left="1732" w:hanging="400"/>
      </w:pPr>
    </w:lvl>
    <w:lvl w:ilvl="6" w:tplc="0409000F" w:tentative="1">
      <w:start w:val="1"/>
      <w:numFmt w:val="decimal"/>
      <w:lvlText w:val="%7."/>
      <w:lvlJc w:val="left"/>
      <w:pPr>
        <w:ind w:left="2132" w:hanging="400"/>
      </w:pPr>
    </w:lvl>
    <w:lvl w:ilvl="7" w:tplc="04090019" w:tentative="1">
      <w:start w:val="1"/>
      <w:numFmt w:val="upperLetter"/>
      <w:lvlText w:val="%8."/>
      <w:lvlJc w:val="left"/>
      <w:pPr>
        <w:ind w:left="2532" w:hanging="400"/>
      </w:pPr>
    </w:lvl>
    <w:lvl w:ilvl="8" w:tplc="0409001B" w:tentative="1">
      <w:start w:val="1"/>
      <w:numFmt w:val="lowerRoman"/>
      <w:lvlText w:val="%9."/>
      <w:lvlJc w:val="right"/>
      <w:pPr>
        <w:ind w:left="2932" w:hanging="400"/>
      </w:pPr>
    </w:lvl>
  </w:abstractNum>
  <w:abstractNum w:abstractNumId="27" w15:restartNumberingAfterBreak="0">
    <w:nsid w:val="61204627"/>
    <w:multiLevelType w:val="hybridMultilevel"/>
    <w:tmpl w:val="D86057E2"/>
    <w:lvl w:ilvl="0" w:tplc="E9C83680">
      <w:start w:val="1"/>
      <w:numFmt w:val="lowerRoman"/>
      <w:suff w:val="space"/>
      <w:lvlText w:val="%1."/>
      <w:lvlJc w:val="left"/>
      <w:pPr>
        <w:ind w:left="1440" w:hanging="720"/>
      </w:pPr>
      <w:rPr>
        <w:rFonts w:ascii="맑은 고딕" w:eastAsia="바탕" w:hAnsi="맑은 고딕" w:cs="Arial" w:hint="eastAsia"/>
        <w:color w:val="auto"/>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8" w15:restartNumberingAfterBreak="0">
    <w:nsid w:val="613F788B"/>
    <w:multiLevelType w:val="hybridMultilevel"/>
    <w:tmpl w:val="5F0A7AAA"/>
    <w:lvl w:ilvl="0" w:tplc="6CD81FB8">
      <w:start w:val="1"/>
      <w:numFmt w:val="bullet"/>
      <w:lvlText w:val=""/>
      <w:lvlJc w:val="left"/>
      <w:pPr>
        <w:tabs>
          <w:tab w:val="num" w:pos="720"/>
        </w:tabs>
        <w:ind w:left="720" w:hanging="360"/>
      </w:pPr>
      <w:rPr>
        <w:rFonts w:ascii="Wingdings" w:hAnsi="Wingdings" w:hint="default"/>
      </w:rPr>
    </w:lvl>
    <w:lvl w:ilvl="1" w:tplc="1990059E" w:tentative="1">
      <w:start w:val="1"/>
      <w:numFmt w:val="bullet"/>
      <w:lvlText w:val=""/>
      <w:lvlJc w:val="left"/>
      <w:pPr>
        <w:tabs>
          <w:tab w:val="num" w:pos="1440"/>
        </w:tabs>
        <w:ind w:left="1440" w:hanging="360"/>
      </w:pPr>
      <w:rPr>
        <w:rFonts w:ascii="Wingdings" w:hAnsi="Wingdings" w:hint="default"/>
      </w:rPr>
    </w:lvl>
    <w:lvl w:ilvl="2" w:tplc="C5444D9E" w:tentative="1">
      <w:start w:val="1"/>
      <w:numFmt w:val="bullet"/>
      <w:lvlText w:val=""/>
      <w:lvlJc w:val="left"/>
      <w:pPr>
        <w:tabs>
          <w:tab w:val="num" w:pos="2160"/>
        </w:tabs>
        <w:ind w:left="2160" w:hanging="360"/>
      </w:pPr>
      <w:rPr>
        <w:rFonts w:ascii="Wingdings" w:hAnsi="Wingdings" w:hint="default"/>
      </w:rPr>
    </w:lvl>
    <w:lvl w:ilvl="3" w:tplc="F528ADB8" w:tentative="1">
      <w:start w:val="1"/>
      <w:numFmt w:val="bullet"/>
      <w:lvlText w:val=""/>
      <w:lvlJc w:val="left"/>
      <w:pPr>
        <w:tabs>
          <w:tab w:val="num" w:pos="2880"/>
        </w:tabs>
        <w:ind w:left="2880" w:hanging="360"/>
      </w:pPr>
      <w:rPr>
        <w:rFonts w:ascii="Wingdings" w:hAnsi="Wingdings" w:hint="default"/>
      </w:rPr>
    </w:lvl>
    <w:lvl w:ilvl="4" w:tplc="221295A8" w:tentative="1">
      <w:start w:val="1"/>
      <w:numFmt w:val="bullet"/>
      <w:lvlText w:val=""/>
      <w:lvlJc w:val="left"/>
      <w:pPr>
        <w:tabs>
          <w:tab w:val="num" w:pos="3600"/>
        </w:tabs>
        <w:ind w:left="3600" w:hanging="360"/>
      </w:pPr>
      <w:rPr>
        <w:rFonts w:ascii="Wingdings" w:hAnsi="Wingdings" w:hint="default"/>
      </w:rPr>
    </w:lvl>
    <w:lvl w:ilvl="5" w:tplc="CADE60BA" w:tentative="1">
      <w:start w:val="1"/>
      <w:numFmt w:val="bullet"/>
      <w:lvlText w:val=""/>
      <w:lvlJc w:val="left"/>
      <w:pPr>
        <w:tabs>
          <w:tab w:val="num" w:pos="4320"/>
        </w:tabs>
        <w:ind w:left="4320" w:hanging="360"/>
      </w:pPr>
      <w:rPr>
        <w:rFonts w:ascii="Wingdings" w:hAnsi="Wingdings" w:hint="default"/>
      </w:rPr>
    </w:lvl>
    <w:lvl w:ilvl="6" w:tplc="2DDA85DE" w:tentative="1">
      <w:start w:val="1"/>
      <w:numFmt w:val="bullet"/>
      <w:lvlText w:val=""/>
      <w:lvlJc w:val="left"/>
      <w:pPr>
        <w:tabs>
          <w:tab w:val="num" w:pos="5040"/>
        </w:tabs>
        <w:ind w:left="5040" w:hanging="360"/>
      </w:pPr>
      <w:rPr>
        <w:rFonts w:ascii="Wingdings" w:hAnsi="Wingdings" w:hint="default"/>
      </w:rPr>
    </w:lvl>
    <w:lvl w:ilvl="7" w:tplc="2DFC771C" w:tentative="1">
      <w:start w:val="1"/>
      <w:numFmt w:val="bullet"/>
      <w:lvlText w:val=""/>
      <w:lvlJc w:val="left"/>
      <w:pPr>
        <w:tabs>
          <w:tab w:val="num" w:pos="5760"/>
        </w:tabs>
        <w:ind w:left="5760" w:hanging="360"/>
      </w:pPr>
      <w:rPr>
        <w:rFonts w:ascii="Wingdings" w:hAnsi="Wingdings" w:hint="default"/>
      </w:rPr>
    </w:lvl>
    <w:lvl w:ilvl="8" w:tplc="E6969EC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4106E1"/>
    <w:multiLevelType w:val="hybridMultilevel"/>
    <w:tmpl w:val="FCE0A082"/>
    <w:lvl w:ilvl="0" w:tplc="3774E244">
      <w:start w:val="1"/>
      <w:numFmt w:val="bullet"/>
      <w:lvlText w:val="-"/>
      <w:lvlJc w:val="left"/>
      <w:pPr>
        <w:ind w:left="435" w:hanging="360"/>
      </w:pPr>
      <w:rPr>
        <w:rFonts w:ascii="순천향체" w:eastAsia="순천향체" w:hAnsi="순천향체" w:cs="맑은 고딕" w:hint="eastAsia"/>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BBB3F46"/>
    <w:multiLevelType w:val="hybridMultilevel"/>
    <w:tmpl w:val="36140C52"/>
    <w:lvl w:ilvl="0" w:tplc="29CAABA2">
      <w:start w:val="1"/>
      <w:numFmt w:val="bullet"/>
      <w:lvlText w:val="-"/>
      <w:lvlJc w:val="left"/>
      <w:pPr>
        <w:tabs>
          <w:tab w:val="num" w:pos="720"/>
        </w:tabs>
        <w:ind w:left="720" w:hanging="360"/>
      </w:pPr>
      <w:rPr>
        <w:rFonts w:ascii="굴림" w:hAnsi="굴림" w:hint="default"/>
      </w:rPr>
    </w:lvl>
    <w:lvl w:ilvl="1" w:tplc="D7404C76" w:tentative="1">
      <w:start w:val="1"/>
      <w:numFmt w:val="bullet"/>
      <w:lvlText w:val="-"/>
      <w:lvlJc w:val="left"/>
      <w:pPr>
        <w:tabs>
          <w:tab w:val="num" w:pos="1440"/>
        </w:tabs>
        <w:ind w:left="1440" w:hanging="360"/>
      </w:pPr>
      <w:rPr>
        <w:rFonts w:ascii="굴림" w:hAnsi="굴림" w:hint="default"/>
      </w:rPr>
    </w:lvl>
    <w:lvl w:ilvl="2" w:tplc="ABA6787A" w:tentative="1">
      <w:start w:val="1"/>
      <w:numFmt w:val="bullet"/>
      <w:lvlText w:val="-"/>
      <w:lvlJc w:val="left"/>
      <w:pPr>
        <w:tabs>
          <w:tab w:val="num" w:pos="2160"/>
        </w:tabs>
        <w:ind w:left="2160" w:hanging="360"/>
      </w:pPr>
      <w:rPr>
        <w:rFonts w:ascii="굴림" w:hAnsi="굴림" w:hint="default"/>
      </w:rPr>
    </w:lvl>
    <w:lvl w:ilvl="3" w:tplc="627EF398" w:tentative="1">
      <w:start w:val="1"/>
      <w:numFmt w:val="bullet"/>
      <w:lvlText w:val="-"/>
      <w:lvlJc w:val="left"/>
      <w:pPr>
        <w:tabs>
          <w:tab w:val="num" w:pos="2880"/>
        </w:tabs>
        <w:ind w:left="2880" w:hanging="360"/>
      </w:pPr>
      <w:rPr>
        <w:rFonts w:ascii="굴림" w:hAnsi="굴림" w:hint="default"/>
      </w:rPr>
    </w:lvl>
    <w:lvl w:ilvl="4" w:tplc="D39E0C46" w:tentative="1">
      <w:start w:val="1"/>
      <w:numFmt w:val="bullet"/>
      <w:lvlText w:val="-"/>
      <w:lvlJc w:val="left"/>
      <w:pPr>
        <w:tabs>
          <w:tab w:val="num" w:pos="3600"/>
        </w:tabs>
        <w:ind w:left="3600" w:hanging="360"/>
      </w:pPr>
      <w:rPr>
        <w:rFonts w:ascii="굴림" w:hAnsi="굴림" w:hint="default"/>
      </w:rPr>
    </w:lvl>
    <w:lvl w:ilvl="5" w:tplc="5B4E1422" w:tentative="1">
      <w:start w:val="1"/>
      <w:numFmt w:val="bullet"/>
      <w:lvlText w:val="-"/>
      <w:lvlJc w:val="left"/>
      <w:pPr>
        <w:tabs>
          <w:tab w:val="num" w:pos="4320"/>
        </w:tabs>
        <w:ind w:left="4320" w:hanging="360"/>
      </w:pPr>
      <w:rPr>
        <w:rFonts w:ascii="굴림" w:hAnsi="굴림" w:hint="default"/>
      </w:rPr>
    </w:lvl>
    <w:lvl w:ilvl="6" w:tplc="9B9050D2" w:tentative="1">
      <w:start w:val="1"/>
      <w:numFmt w:val="bullet"/>
      <w:lvlText w:val="-"/>
      <w:lvlJc w:val="left"/>
      <w:pPr>
        <w:tabs>
          <w:tab w:val="num" w:pos="5040"/>
        </w:tabs>
        <w:ind w:left="5040" w:hanging="360"/>
      </w:pPr>
      <w:rPr>
        <w:rFonts w:ascii="굴림" w:hAnsi="굴림" w:hint="default"/>
      </w:rPr>
    </w:lvl>
    <w:lvl w:ilvl="7" w:tplc="1CD2EC04" w:tentative="1">
      <w:start w:val="1"/>
      <w:numFmt w:val="bullet"/>
      <w:lvlText w:val="-"/>
      <w:lvlJc w:val="left"/>
      <w:pPr>
        <w:tabs>
          <w:tab w:val="num" w:pos="5760"/>
        </w:tabs>
        <w:ind w:left="5760" w:hanging="360"/>
      </w:pPr>
      <w:rPr>
        <w:rFonts w:ascii="굴림" w:hAnsi="굴림" w:hint="default"/>
      </w:rPr>
    </w:lvl>
    <w:lvl w:ilvl="8" w:tplc="EA5C921A" w:tentative="1">
      <w:start w:val="1"/>
      <w:numFmt w:val="bullet"/>
      <w:lvlText w:val="-"/>
      <w:lvlJc w:val="left"/>
      <w:pPr>
        <w:tabs>
          <w:tab w:val="num" w:pos="6480"/>
        </w:tabs>
        <w:ind w:left="6480" w:hanging="360"/>
      </w:pPr>
      <w:rPr>
        <w:rFonts w:ascii="굴림" w:hAnsi="굴림" w:hint="default"/>
      </w:rPr>
    </w:lvl>
  </w:abstractNum>
  <w:abstractNum w:abstractNumId="31" w15:restartNumberingAfterBreak="0">
    <w:nsid w:val="6BC23227"/>
    <w:multiLevelType w:val="hybridMultilevel"/>
    <w:tmpl w:val="A36A8B78"/>
    <w:lvl w:ilvl="0" w:tplc="88828B5A">
      <w:start w:val="1"/>
      <w:numFmt w:val="decimal"/>
      <w:lvlText w:val="%1."/>
      <w:lvlJc w:val="left"/>
      <w:pPr>
        <w:ind w:left="936" w:hanging="360"/>
      </w:pPr>
      <w:rPr>
        <w:rFonts w:ascii="맑은 고딕" w:eastAsia="맑은 고딕" w:hAnsi="맑은 고딕" w:cs="맑은 고딕" w:hint="default"/>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abstractNum w:abstractNumId="32"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33" w15:restartNumberingAfterBreak="0">
    <w:nsid w:val="6DB204E7"/>
    <w:multiLevelType w:val="hybridMultilevel"/>
    <w:tmpl w:val="67F8FF1E"/>
    <w:lvl w:ilvl="0" w:tplc="A91AC94E">
      <w:start w:val="1"/>
      <w:numFmt w:val="bullet"/>
      <w:lvlText w:val="-"/>
      <w:lvlJc w:val="left"/>
      <w:pPr>
        <w:tabs>
          <w:tab w:val="num" w:pos="720"/>
        </w:tabs>
        <w:ind w:left="720" w:hanging="360"/>
      </w:pPr>
      <w:rPr>
        <w:rFonts w:ascii="굴림" w:hAnsi="굴림" w:hint="default"/>
      </w:rPr>
    </w:lvl>
    <w:lvl w:ilvl="1" w:tplc="6B787386" w:tentative="1">
      <w:start w:val="1"/>
      <w:numFmt w:val="bullet"/>
      <w:lvlText w:val="-"/>
      <w:lvlJc w:val="left"/>
      <w:pPr>
        <w:tabs>
          <w:tab w:val="num" w:pos="1440"/>
        </w:tabs>
        <w:ind w:left="1440" w:hanging="360"/>
      </w:pPr>
      <w:rPr>
        <w:rFonts w:ascii="굴림" w:hAnsi="굴림" w:hint="default"/>
      </w:rPr>
    </w:lvl>
    <w:lvl w:ilvl="2" w:tplc="6A42FE66" w:tentative="1">
      <w:start w:val="1"/>
      <w:numFmt w:val="bullet"/>
      <w:lvlText w:val="-"/>
      <w:lvlJc w:val="left"/>
      <w:pPr>
        <w:tabs>
          <w:tab w:val="num" w:pos="2160"/>
        </w:tabs>
        <w:ind w:left="2160" w:hanging="360"/>
      </w:pPr>
      <w:rPr>
        <w:rFonts w:ascii="굴림" w:hAnsi="굴림" w:hint="default"/>
      </w:rPr>
    </w:lvl>
    <w:lvl w:ilvl="3" w:tplc="4222672A" w:tentative="1">
      <w:start w:val="1"/>
      <w:numFmt w:val="bullet"/>
      <w:lvlText w:val="-"/>
      <w:lvlJc w:val="left"/>
      <w:pPr>
        <w:tabs>
          <w:tab w:val="num" w:pos="2880"/>
        </w:tabs>
        <w:ind w:left="2880" w:hanging="360"/>
      </w:pPr>
      <w:rPr>
        <w:rFonts w:ascii="굴림" w:hAnsi="굴림" w:hint="default"/>
      </w:rPr>
    </w:lvl>
    <w:lvl w:ilvl="4" w:tplc="3CE6BFBA" w:tentative="1">
      <w:start w:val="1"/>
      <w:numFmt w:val="bullet"/>
      <w:lvlText w:val="-"/>
      <w:lvlJc w:val="left"/>
      <w:pPr>
        <w:tabs>
          <w:tab w:val="num" w:pos="3600"/>
        </w:tabs>
        <w:ind w:left="3600" w:hanging="360"/>
      </w:pPr>
      <w:rPr>
        <w:rFonts w:ascii="굴림" w:hAnsi="굴림" w:hint="default"/>
      </w:rPr>
    </w:lvl>
    <w:lvl w:ilvl="5" w:tplc="E236DD98" w:tentative="1">
      <w:start w:val="1"/>
      <w:numFmt w:val="bullet"/>
      <w:lvlText w:val="-"/>
      <w:lvlJc w:val="left"/>
      <w:pPr>
        <w:tabs>
          <w:tab w:val="num" w:pos="4320"/>
        </w:tabs>
        <w:ind w:left="4320" w:hanging="360"/>
      </w:pPr>
      <w:rPr>
        <w:rFonts w:ascii="굴림" w:hAnsi="굴림" w:hint="default"/>
      </w:rPr>
    </w:lvl>
    <w:lvl w:ilvl="6" w:tplc="D56C18EE" w:tentative="1">
      <w:start w:val="1"/>
      <w:numFmt w:val="bullet"/>
      <w:lvlText w:val="-"/>
      <w:lvlJc w:val="left"/>
      <w:pPr>
        <w:tabs>
          <w:tab w:val="num" w:pos="5040"/>
        </w:tabs>
        <w:ind w:left="5040" w:hanging="360"/>
      </w:pPr>
      <w:rPr>
        <w:rFonts w:ascii="굴림" w:hAnsi="굴림" w:hint="default"/>
      </w:rPr>
    </w:lvl>
    <w:lvl w:ilvl="7" w:tplc="CE2C254C" w:tentative="1">
      <w:start w:val="1"/>
      <w:numFmt w:val="bullet"/>
      <w:lvlText w:val="-"/>
      <w:lvlJc w:val="left"/>
      <w:pPr>
        <w:tabs>
          <w:tab w:val="num" w:pos="5760"/>
        </w:tabs>
        <w:ind w:left="5760" w:hanging="360"/>
      </w:pPr>
      <w:rPr>
        <w:rFonts w:ascii="굴림" w:hAnsi="굴림" w:hint="default"/>
      </w:rPr>
    </w:lvl>
    <w:lvl w:ilvl="8" w:tplc="5B5C4CD2" w:tentative="1">
      <w:start w:val="1"/>
      <w:numFmt w:val="bullet"/>
      <w:lvlText w:val="-"/>
      <w:lvlJc w:val="left"/>
      <w:pPr>
        <w:tabs>
          <w:tab w:val="num" w:pos="6480"/>
        </w:tabs>
        <w:ind w:left="6480" w:hanging="360"/>
      </w:pPr>
      <w:rPr>
        <w:rFonts w:ascii="굴림" w:hAnsi="굴림" w:hint="default"/>
      </w:rPr>
    </w:lvl>
  </w:abstractNum>
  <w:abstractNum w:abstractNumId="34" w15:restartNumberingAfterBreak="0">
    <w:nsid w:val="6F8A62CB"/>
    <w:multiLevelType w:val="hybridMultilevel"/>
    <w:tmpl w:val="2954E8C0"/>
    <w:lvl w:ilvl="0" w:tplc="C0F8A28E">
      <w:start w:val="1"/>
      <w:numFmt w:val="decimal"/>
      <w:lvlText w:val="%1."/>
      <w:lvlJc w:val="left"/>
      <w:pPr>
        <w:tabs>
          <w:tab w:val="num" w:pos="720"/>
        </w:tabs>
        <w:ind w:left="720" w:hanging="360"/>
      </w:pPr>
      <w:rPr>
        <w:b w:val="0"/>
      </w:rPr>
    </w:lvl>
    <w:lvl w:ilvl="1" w:tplc="DA6ACA80" w:tentative="1">
      <w:start w:val="1"/>
      <w:numFmt w:val="decimal"/>
      <w:lvlText w:val="%2."/>
      <w:lvlJc w:val="left"/>
      <w:pPr>
        <w:tabs>
          <w:tab w:val="num" w:pos="1440"/>
        </w:tabs>
        <w:ind w:left="1440" w:hanging="360"/>
      </w:pPr>
    </w:lvl>
    <w:lvl w:ilvl="2" w:tplc="0A1AF172" w:tentative="1">
      <w:start w:val="1"/>
      <w:numFmt w:val="decimal"/>
      <w:lvlText w:val="%3."/>
      <w:lvlJc w:val="left"/>
      <w:pPr>
        <w:tabs>
          <w:tab w:val="num" w:pos="2160"/>
        </w:tabs>
        <w:ind w:left="2160" w:hanging="360"/>
      </w:pPr>
    </w:lvl>
    <w:lvl w:ilvl="3" w:tplc="661CD75E" w:tentative="1">
      <w:start w:val="1"/>
      <w:numFmt w:val="decimal"/>
      <w:lvlText w:val="%4."/>
      <w:lvlJc w:val="left"/>
      <w:pPr>
        <w:tabs>
          <w:tab w:val="num" w:pos="2880"/>
        </w:tabs>
        <w:ind w:left="2880" w:hanging="360"/>
      </w:pPr>
    </w:lvl>
    <w:lvl w:ilvl="4" w:tplc="C65C3E58" w:tentative="1">
      <w:start w:val="1"/>
      <w:numFmt w:val="decimal"/>
      <w:lvlText w:val="%5."/>
      <w:lvlJc w:val="left"/>
      <w:pPr>
        <w:tabs>
          <w:tab w:val="num" w:pos="3600"/>
        </w:tabs>
        <w:ind w:left="3600" w:hanging="360"/>
      </w:pPr>
    </w:lvl>
    <w:lvl w:ilvl="5" w:tplc="0AF82842" w:tentative="1">
      <w:start w:val="1"/>
      <w:numFmt w:val="decimal"/>
      <w:lvlText w:val="%6."/>
      <w:lvlJc w:val="left"/>
      <w:pPr>
        <w:tabs>
          <w:tab w:val="num" w:pos="4320"/>
        </w:tabs>
        <w:ind w:left="4320" w:hanging="360"/>
      </w:pPr>
    </w:lvl>
    <w:lvl w:ilvl="6" w:tplc="F42A95E6" w:tentative="1">
      <w:start w:val="1"/>
      <w:numFmt w:val="decimal"/>
      <w:lvlText w:val="%7."/>
      <w:lvlJc w:val="left"/>
      <w:pPr>
        <w:tabs>
          <w:tab w:val="num" w:pos="5040"/>
        </w:tabs>
        <w:ind w:left="5040" w:hanging="360"/>
      </w:pPr>
    </w:lvl>
    <w:lvl w:ilvl="7" w:tplc="3BDA858C" w:tentative="1">
      <w:start w:val="1"/>
      <w:numFmt w:val="decimal"/>
      <w:lvlText w:val="%8."/>
      <w:lvlJc w:val="left"/>
      <w:pPr>
        <w:tabs>
          <w:tab w:val="num" w:pos="5760"/>
        </w:tabs>
        <w:ind w:left="5760" w:hanging="360"/>
      </w:pPr>
    </w:lvl>
    <w:lvl w:ilvl="8" w:tplc="DC5A2A72" w:tentative="1">
      <w:start w:val="1"/>
      <w:numFmt w:val="decimal"/>
      <w:lvlText w:val="%9."/>
      <w:lvlJc w:val="left"/>
      <w:pPr>
        <w:tabs>
          <w:tab w:val="num" w:pos="6480"/>
        </w:tabs>
        <w:ind w:left="6480" w:hanging="360"/>
      </w:pPr>
    </w:lvl>
  </w:abstractNum>
  <w:abstractNum w:abstractNumId="35" w15:restartNumberingAfterBreak="0">
    <w:nsid w:val="700E1814"/>
    <w:multiLevelType w:val="hybridMultilevel"/>
    <w:tmpl w:val="C44630AA"/>
    <w:lvl w:ilvl="0" w:tplc="52B45238">
      <w:start w:val="1"/>
      <w:numFmt w:val="lowerRoman"/>
      <w:suff w:val="space"/>
      <w:lvlText w:val="%1."/>
      <w:lvlJc w:val="left"/>
      <w:pPr>
        <w:ind w:left="1296" w:hanging="720"/>
      </w:pPr>
      <w:rPr>
        <w:rFonts w:hint="default"/>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abstractNum w:abstractNumId="36" w15:restartNumberingAfterBreak="0">
    <w:nsid w:val="7A9922AF"/>
    <w:multiLevelType w:val="hybridMultilevel"/>
    <w:tmpl w:val="C46CE1A6"/>
    <w:lvl w:ilvl="0" w:tplc="B018F992">
      <w:start w:val="1"/>
      <w:numFmt w:val="decimal"/>
      <w:lvlText w:val="%1."/>
      <w:lvlJc w:val="left"/>
      <w:pPr>
        <w:tabs>
          <w:tab w:val="num" w:pos="720"/>
        </w:tabs>
        <w:ind w:left="720" w:hanging="360"/>
      </w:pPr>
    </w:lvl>
    <w:lvl w:ilvl="1" w:tplc="F2B01558" w:tentative="1">
      <w:start w:val="1"/>
      <w:numFmt w:val="decimal"/>
      <w:lvlText w:val="%2."/>
      <w:lvlJc w:val="left"/>
      <w:pPr>
        <w:tabs>
          <w:tab w:val="num" w:pos="1440"/>
        </w:tabs>
        <w:ind w:left="1440" w:hanging="360"/>
      </w:pPr>
    </w:lvl>
    <w:lvl w:ilvl="2" w:tplc="0DF84FC6" w:tentative="1">
      <w:start w:val="1"/>
      <w:numFmt w:val="decimal"/>
      <w:lvlText w:val="%3."/>
      <w:lvlJc w:val="left"/>
      <w:pPr>
        <w:tabs>
          <w:tab w:val="num" w:pos="2160"/>
        </w:tabs>
        <w:ind w:left="2160" w:hanging="360"/>
      </w:pPr>
    </w:lvl>
    <w:lvl w:ilvl="3" w:tplc="C19C34C8" w:tentative="1">
      <w:start w:val="1"/>
      <w:numFmt w:val="decimal"/>
      <w:lvlText w:val="%4."/>
      <w:lvlJc w:val="left"/>
      <w:pPr>
        <w:tabs>
          <w:tab w:val="num" w:pos="2880"/>
        </w:tabs>
        <w:ind w:left="2880" w:hanging="360"/>
      </w:pPr>
    </w:lvl>
    <w:lvl w:ilvl="4" w:tplc="6D640BBE" w:tentative="1">
      <w:start w:val="1"/>
      <w:numFmt w:val="decimal"/>
      <w:lvlText w:val="%5."/>
      <w:lvlJc w:val="left"/>
      <w:pPr>
        <w:tabs>
          <w:tab w:val="num" w:pos="3600"/>
        </w:tabs>
        <w:ind w:left="3600" w:hanging="360"/>
      </w:pPr>
    </w:lvl>
    <w:lvl w:ilvl="5" w:tplc="DF8EF268" w:tentative="1">
      <w:start w:val="1"/>
      <w:numFmt w:val="decimal"/>
      <w:lvlText w:val="%6."/>
      <w:lvlJc w:val="left"/>
      <w:pPr>
        <w:tabs>
          <w:tab w:val="num" w:pos="4320"/>
        </w:tabs>
        <w:ind w:left="4320" w:hanging="360"/>
      </w:pPr>
    </w:lvl>
    <w:lvl w:ilvl="6" w:tplc="1096890C" w:tentative="1">
      <w:start w:val="1"/>
      <w:numFmt w:val="decimal"/>
      <w:lvlText w:val="%7."/>
      <w:lvlJc w:val="left"/>
      <w:pPr>
        <w:tabs>
          <w:tab w:val="num" w:pos="5040"/>
        </w:tabs>
        <w:ind w:left="5040" w:hanging="360"/>
      </w:pPr>
    </w:lvl>
    <w:lvl w:ilvl="7" w:tplc="F6D03452" w:tentative="1">
      <w:start w:val="1"/>
      <w:numFmt w:val="decimal"/>
      <w:lvlText w:val="%8."/>
      <w:lvlJc w:val="left"/>
      <w:pPr>
        <w:tabs>
          <w:tab w:val="num" w:pos="5760"/>
        </w:tabs>
        <w:ind w:left="5760" w:hanging="360"/>
      </w:pPr>
    </w:lvl>
    <w:lvl w:ilvl="8" w:tplc="A58EADE4" w:tentative="1">
      <w:start w:val="1"/>
      <w:numFmt w:val="decimal"/>
      <w:lvlText w:val="%9."/>
      <w:lvlJc w:val="left"/>
      <w:pPr>
        <w:tabs>
          <w:tab w:val="num" w:pos="6480"/>
        </w:tabs>
        <w:ind w:left="6480" w:hanging="360"/>
      </w:pPr>
    </w:lvl>
  </w:abstractNum>
  <w:abstractNum w:abstractNumId="37" w15:restartNumberingAfterBreak="0">
    <w:nsid w:val="7B9C61F6"/>
    <w:multiLevelType w:val="hybridMultilevel"/>
    <w:tmpl w:val="A36A8B78"/>
    <w:lvl w:ilvl="0" w:tplc="88828B5A">
      <w:start w:val="1"/>
      <w:numFmt w:val="decimal"/>
      <w:lvlText w:val="%1."/>
      <w:lvlJc w:val="left"/>
      <w:pPr>
        <w:ind w:left="936" w:hanging="360"/>
      </w:pPr>
      <w:rPr>
        <w:rFonts w:ascii="맑은 고딕" w:eastAsia="맑은 고딕" w:hAnsi="맑은 고딕" w:cs="맑은 고딕" w:hint="default"/>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num w:numId="1">
    <w:abstractNumId w:val="17"/>
  </w:num>
  <w:num w:numId="2">
    <w:abstractNumId w:val="6"/>
  </w:num>
  <w:num w:numId="3">
    <w:abstractNumId w:val="32"/>
  </w:num>
  <w:num w:numId="4">
    <w:abstractNumId w:val="29"/>
  </w:num>
  <w:num w:numId="5">
    <w:abstractNumId w:val="15"/>
  </w:num>
  <w:num w:numId="6">
    <w:abstractNumId w:val="35"/>
  </w:num>
  <w:num w:numId="7">
    <w:abstractNumId w:val="27"/>
  </w:num>
  <w:num w:numId="8">
    <w:abstractNumId w:val="14"/>
  </w:num>
  <w:num w:numId="9">
    <w:abstractNumId w:val="1"/>
  </w:num>
  <w:num w:numId="10">
    <w:abstractNumId w:val="37"/>
  </w:num>
  <w:num w:numId="11">
    <w:abstractNumId w:val="31"/>
  </w:num>
  <w:num w:numId="12">
    <w:abstractNumId w:val="7"/>
  </w:num>
  <w:num w:numId="13">
    <w:abstractNumId w:val="8"/>
  </w:num>
  <w:num w:numId="14">
    <w:abstractNumId w:val="20"/>
  </w:num>
  <w:num w:numId="15">
    <w:abstractNumId w:val="22"/>
  </w:num>
  <w:num w:numId="16">
    <w:abstractNumId w:val="26"/>
  </w:num>
  <w:num w:numId="17">
    <w:abstractNumId w:val="0"/>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num>
  <w:num w:numId="23">
    <w:abstractNumId w:val="19"/>
  </w:num>
  <w:num w:numId="24">
    <w:abstractNumId w:val="21"/>
  </w:num>
  <w:num w:numId="25">
    <w:abstractNumId w:val="2"/>
  </w:num>
  <w:num w:numId="26">
    <w:abstractNumId w:val="10"/>
  </w:num>
  <w:num w:numId="27">
    <w:abstractNumId w:val="28"/>
  </w:num>
  <w:num w:numId="28">
    <w:abstractNumId w:val="12"/>
  </w:num>
  <w:num w:numId="29">
    <w:abstractNumId w:val="18"/>
  </w:num>
  <w:num w:numId="30">
    <w:abstractNumId w:val="34"/>
  </w:num>
  <w:num w:numId="31">
    <w:abstractNumId w:val="23"/>
  </w:num>
  <w:num w:numId="32">
    <w:abstractNumId w:val="5"/>
  </w:num>
  <w:num w:numId="33">
    <w:abstractNumId w:val="30"/>
  </w:num>
  <w:num w:numId="34">
    <w:abstractNumId w:val="13"/>
  </w:num>
  <w:num w:numId="35">
    <w:abstractNumId w:val="16"/>
  </w:num>
  <w:num w:numId="36">
    <w:abstractNumId w:val="33"/>
  </w:num>
  <w:num w:numId="37">
    <w:abstractNumId w:val="25"/>
  </w:num>
  <w:num w:numId="38">
    <w:abstractNumId w:val="36"/>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Windows Live" w15:userId="39226c85a04f98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gutterAtTop/>
  <w:activeWritingStyle w:appName="MSWord" w:lang="en-US" w:vendorID="64" w:dllVersion="6" w:nlCheck="1" w:checkStyle="0"/>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86DE4"/>
    <w:rsid w:val="000005FC"/>
    <w:rsid w:val="00001ADC"/>
    <w:rsid w:val="0000591F"/>
    <w:rsid w:val="00007F10"/>
    <w:rsid w:val="00011D7D"/>
    <w:rsid w:val="00012542"/>
    <w:rsid w:val="00013D70"/>
    <w:rsid w:val="00017234"/>
    <w:rsid w:val="0002082C"/>
    <w:rsid w:val="000219EF"/>
    <w:rsid w:val="00024279"/>
    <w:rsid w:val="00026229"/>
    <w:rsid w:val="00032ED4"/>
    <w:rsid w:val="00033045"/>
    <w:rsid w:val="00033D32"/>
    <w:rsid w:val="00034DBF"/>
    <w:rsid w:val="0003656A"/>
    <w:rsid w:val="00040BBF"/>
    <w:rsid w:val="000510C7"/>
    <w:rsid w:val="00053575"/>
    <w:rsid w:val="00053BC1"/>
    <w:rsid w:val="00061429"/>
    <w:rsid w:val="00065DDC"/>
    <w:rsid w:val="00072101"/>
    <w:rsid w:val="00072BA9"/>
    <w:rsid w:val="00073398"/>
    <w:rsid w:val="000834ED"/>
    <w:rsid w:val="00091378"/>
    <w:rsid w:val="00091C7C"/>
    <w:rsid w:val="000A0D2B"/>
    <w:rsid w:val="000A1317"/>
    <w:rsid w:val="000A1EB9"/>
    <w:rsid w:val="000A3EFC"/>
    <w:rsid w:val="000A4F0C"/>
    <w:rsid w:val="000A71FE"/>
    <w:rsid w:val="000B3583"/>
    <w:rsid w:val="000B6603"/>
    <w:rsid w:val="000C705B"/>
    <w:rsid w:val="000D0607"/>
    <w:rsid w:val="000D10AA"/>
    <w:rsid w:val="000D1156"/>
    <w:rsid w:val="000D211A"/>
    <w:rsid w:val="000D6C29"/>
    <w:rsid w:val="000D6E13"/>
    <w:rsid w:val="000D7DAF"/>
    <w:rsid w:val="000E18FD"/>
    <w:rsid w:val="000E796E"/>
    <w:rsid w:val="000F0D87"/>
    <w:rsid w:val="000F3B1C"/>
    <w:rsid w:val="000F56C6"/>
    <w:rsid w:val="001046D8"/>
    <w:rsid w:val="00112477"/>
    <w:rsid w:val="00114F3D"/>
    <w:rsid w:val="001244F3"/>
    <w:rsid w:val="001264F6"/>
    <w:rsid w:val="001321C7"/>
    <w:rsid w:val="00133F87"/>
    <w:rsid w:val="001343B8"/>
    <w:rsid w:val="0014009C"/>
    <w:rsid w:val="00142689"/>
    <w:rsid w:val="00152DFA"/>
    <w:rsid w:val="0015524F"/>
    <w:rsid w:val="00157A93"/>
    <w:rsid w:val="001702B0"/>
    <w:rsid w:val="00172F69"/>
    <w:rsid w:val="00174288"/>
    <w:rsid w:val="001744DF"/>
    <w:rsid w:val="00181B4B"/>
    <w:rsid w:val="00185367"/>
    <w:rsid w:val="001858B1"/>
    <w:rsid w:val="00187B6C"/>
    <w:rsid w:val="001931E6"/>
    <w:rsid w:val="00193EB9"/>
    <w:rsid w:val="001A3A00"/>
    <w:rsid w:val="001A7097"/>
    <w:rsid w:val="001B599D"/>
    <w:rsid w:val="001B699D"/>
    <w:rsid w:val="001C0CF1"/>
    <w:rsid w:val="001C326A"/>
    <w:rsid w:val="001D28D0"/>
    <w:rsid w:val="001D7001"/>
    <w:rsid w:val="001E29B1"/>
    <w:rsid w:val="001E29ED"/>
    <w:rsid w:val="001E2C95"/>
    <w:rsid w:val="001E4E2D"/>
    <w:rsid w:val="001E7A20"/>
    <w:rsid w:val="001F2748"/>
    <w:rsid w:val="001F2FBB"/>
    <w:rsid w:val="001F3E5B"/>
    <w:rsid w:val="001F4E43"/>
    <w:rsid w:val="0020385A"/>
    <w:rsid w:val="00210436"/>
    <w:rsid w:val="0021082D"/>
    <w:rsid w:val="0021187F"/>
    <w:rsid w:val="002145F1"/>
    <w:rsid w:val="00225897"/>
    <w:rsid w:val="00230E1D"/>
    <w:rsid w:val="002328F2"/>
    <w:rsid w:val="0023474F"/>
    <w:rsid w:val="0024420D"/>
    <w:rsid w:val="00245D1E"/>
    <w:rsid w:val="00253400"/>
    <w:rsid w:val="0025686B"/>
    <w:rsid w:val="00260B51"/>
    <w:rsid w:val="00273DCA"/>
    <w:rsid w:val="00274B52"/>
    <w:rsid w:val="002765EE"/>
    <w:rsid w:val="00280471"/>
    <w:rsid w:val="00281A8F"/>
    <w:rsid w:val="0029399F"/>
    <w:rsid w:val="00296AF8"/>
    <w:rsid w:val="00297CB7"/>
    <w:rsid w:val="002A5899"/>
    <w:rsid w:val="002B0FEE"/>
    <w:rsid w:val="002B11A7"/>
    <w:rsid w:val="002B1932"/>
    <w:rsid w:val="002B4A15"/>
    <w:rsid w:val="002C1CA9"/>
    <w:rsid w:val="002C3AEC"/>
    <w:rsid w:val="002C4E3C"/>
    <w:rsid w:val="002C6885"/>
    <w:rsid w:val="002D1641"/>
    <w:rsid w:val="002D42FC"/>
    <w:rsid w:val="002D6D9C"/>
    <w:rsid w:val="002D7971"/>
    <w:rsid w:val="002D7B4E"/>
    <w:rsid w:val="002E090E"/>
    <w:rsid w:val="002E0CFC"/>
    <w:rsid w:val="002E5ECF"/>
    <w:rsid w:val="002E62CD"/>
    <w:rsid w:val="002E6B06"/>
    <w:rsid w:val="002E6E0D"/>
    <w:rsid w:val="002E745A"/>
    <w:rsid w:val="002F0F88"/>
    <w:rsid w:val="002F28AB"/>
    <w:rsid w:val="002F46CE"/>
    <w:rsid w:val="002F51D5"/>
    <w:rsid w:val="002F628A"/>
    <w:rsid w:val="00301E47"/>
    <w:rsid w:val="00302E5E"/>
    <w:rsid w:val="00304C76"/>
    <w:rsid w:val="00305B55"/>
    <w:rsid w:val="003225D3"/>
    <w:rsid w:val="0032372D"/>
    <w:rsid w:val="00323FF0"/>
    <w:rsid w:val="0033038F"/>
    <w:rsid w:val="00332270"/>
    <w:rsid w:val="0033354C"/>
    <w:rsid w:val="00333CC7"/>
    <w:rsid w:val="00345D41"/>
    <w:rsid w:val="003548B3"/>
    <w:rsid w:val="0035633B"/>
    <w:rsid w:val="00360C22"/>
    <w:rsid w:val="00363D0C"/>
    <w:rsid w:val="0036726D"/>
    <w:rsid w:val="00370FF2"/>
    <w:rsid w:val="003736E4"/>
    <w:rsid w:val="00380312"/>
    <w:rsid w:val="00380F74"/>
    <w:rsid w:val="00382A4D"/>
    <w:rsid w:val="003906F0"/>
    <w:rsid w:val="0039090D"/>
    <w:rsid w:val="003912C3"/>
    <w:rsid w:val="0039741E"/>
    <w:rsid w:val="003B0E98"/>
    <w:rsid w:val="003B2084"/>
    <w:rsid w:val="003B3FEE"/>
    <w:rsid w:val="003B4360"/>
    <w:rsid w:val="003B4B79"/>
    <w:rsid w:val="003D2DC9"/>
    <w:rsid w:val="003E4978"/>
    <w:rsid w:val="003E6C9A"/>
    <w:rsid w:val="003E798F"/>
    <w:rsid w:val="003F2F78"/>
    <w:rsid w:val="003F3BD2"/>
    <w:rsid w:val="003F7999"/>
    <w:rsid w:val="00400934"/>
    <w:rsid w:val="004110CD"/>
    <w:rsid w:val="0042056A"/>
    <w:rsid w:val="00420D77"/>
    <w:rsid w:val="004213A0"/>
    <w:rsid w:val="0042555F"/>
    <w:rsid w:val="00427DBF"/>
    <w:rsid w:val="00430C2A"/>
    <w:rsid w:val="00432D0C"/>
    <w:rsid w:val="0043321D"/>
    <w:rsid w:val="004359BD"/>
    <w:rsid w:val="004459E8"/>
    <w:rsid w:val="00446075"/>
    <w:rsid w:val="0045472F"/>
    <w:rsid w:val="004549F7"/>
    <w:rsid w:val="00456F40"/>
    <w:rsid w:val="004660A4"/>
    <w:rsid w:val="00474447"/>
    <w:rsid w:val="00476EB1"/>
    <w:rsid w:val="004820A8"/>
    <w:rsid w:val="00484807"/>
    <w:rsid w:val="00490557"/>
    <w:rsid w:val="00493A96"/>
    <w:rsid w:val="00496AE5"/>
    <w:rsid w:val="0049758D"/>
    <w:rsid w:val="00497D50"/>
    <w:rsid w:val="004A071A"/>
    <w:rsid w:val="004A12A9"/>
    <w:rsid w:val="004A3B48"/>
    <w:rsid w:val="004A66BD"/>
    <w:rsid w:val="004B018A"/>
    <w:rsid w:val="004B3D90"/>
    <w:rsid w:val="004C3FD6"/>
    <w:rsid w:val="004C4402"/>
    <w:rsid w:val="004C6554"/>
    <w:rsid w:val="004D35D1"/>
    <w:rsid w:val="004D57ED"/>
    <w:rsid w:val="004E2CED"/>
    <w:rsid w:val="004E40DA"/>
    <w:rsid w:val="004E6878"/>
    <w:rsid w:val="004F21B1"/>
    <w:rsid w:val="004F5633"/>
    <w:rsid w:val="0050001A"/>
    <w:rsid w:val="00516679"/>
    <w:rsid w:val="0052417D"/>
    <w:rsid w:val="00527B56"/>
    <w:rsid w:val="00531BC9"/>
    <w:rsid w:val="0053215D"/>
    <w:rsid w:val="005331DC"/>
    <w:rsid w:val="00534323"/>
    <w:rsid w:val="00540BC3"/>
    <w:rsid w:val="005431ED"/>
    <w:rsid w:val="00552D7F"/>
    <w:rsid w:val="00563155"/>
    <w:rsid w:val="0056432E"/>
    <w:rsid w:val="0056488D"/>
    <w:rsid w:val="00564A57"/>
    <w:rsid w:val="00564F34"/>
    <w:rsid w:val="0056652E"/>
    <w:rsid w:val="00566AA8"/>
    <w:rsid w:val="00580340"/>
    <w:rsid w:val="00581492"/>
    <w:rsid w:val="00581CD0"/>
    <w:rsid w:val="00583658"/>
    <w:rsid w:val="00584C47"/>
    <w:rsid w:val="00586DEE"/>
    <w:rsid w:val="00587328"/>
    <w:rsid w:val="00587906"/>
    <w:rsid w:val="005955C3"/>
    <w:rsid w:val="0059724C"/>
    <w:rsid w:val="005A05F0"/>
    <w:rsid w:val="005A21FE"/>
    <w:rsid w:val="005A61A5"/>
    <w:rsid w:val="005A66A8"/>
    <w:rsid w:val="005B5C98"/>
    <w:rsid w:val="005C01F9"/>
    <w:rsid w:val="005C271C"/>
    <w:rsid w:val="005C2F72"/>
    <w:rsid w:val="005C4775"/>
    <w:rsid w:val="005C58B1"/>
    <w:rsid w:val="005C6E13"/>
    <w:rsid w:val="005D2518"/>
    <w:rsid w:val="005D48CF"/>
    <w:rsid w:val="005D6347"/>
    <w:rsid w:val="005D72B9"/>
    <w:rsid w:val="005D7DDA"/>
    <w:rsid w:val="005E14F6"/>
    <w:rsid w:val="005E192B"/>
    <w:rsid w:val="005E4728"/>
    <w:rsid w:val="005E632F"/>
    <w:rsid w:val="005E7614"/>
    <w:rsid w:val="005E7E32"/>
    <w:rsid w:val="005F04B6"/>
    <w:rsid w:val="005F2A9F"/>
    <w:rsid w:val="005F4CF0"/>
    <w:rsid w:val="005F5A85"/>
    <w:rsid w:val="005F6A0E"/>
    <w:rsid w:val="005F7509"/>
    <w:rsid w:val="00612A64"/>
    <w:rsid w:val="00613A07"/>
    <w:rsid w:val="0061441E"/>
    <w:rsid w:val="00616BC0"/>
    <w:rsid w:val="006204D9"/>
    <w:rsid w:val="00620B0E"/>
    <w:rsid w:val="0062224E"/>
    <w:rsid w:val="00623184"/>
    <w:rsid w:val="0063069B"/>
    <w:rsid w:val="00633EDD"/>
    <w:rsid w:val="006347EB"/>
    <w:rsid w:val="00635E4D"/>
    <w:rsid w:val="00635F63"/>
    <w:rsid w:val="00636B8A"/>
    <w:rsid w:val="00645767"/>
    <w:rsid w:val="0064661D"/>
    <w:rsid w:val="00650BB0"/>
    <w:rsid w:val="0065137C"/>
    <w:rsid w:val="006513A3"/>
    <w:rsid w:val="00654429"/>
    <w:rsid w:val="00655E8E"/>
    <w:rsid w:val="00664675"/>
    <w:rsid w:val="00665962"/>
    <w:rsid w:val="00673528"/>
    <w:rsid w:val="00673B3F"/>
    <w:rsid w:val="0067579B"/>
    <w:rsid w:val="00676101"/>
    <w:rsid w:val="00677D5E"/>
    <w:rsid w:val="00677DBA"/>
    <w:rsid w:val="00680B86"/>
    <w:rsid w:val="006850C3"/>
    <w:rsid w:val="00687B9E"/>
    <w:rsid w:val="00691ADF"/>
    <w:rsid w:val="00692D43"/>
    <w:rsid w:val="0069410D"/>
    <w:rsid w:val="0069495B"/>
    <w:rsid w:val="0069495C"/>
    <w:rsid w:val="00695DFA"/>
    <w:rsid w:val="006A0357"/>
    <w:rsid w:val="006A60EE"/>
    <w:rsid w:val="006A662E"/>
    <w:rsid w:val="006B2D2A"/>
    <w:rsid w:val="006B3645"/>
    <w:rsid w:val="006B3E7A"/>
    <w:rsid w:val="006C6454"/>
    <w:rsid w:val="006D2369"/>
    <w:rsid w:val="006D34A9"/>
    <w:rsid w:val="006D5CB8"/>
    <w:rsid w:val="006D678D"/>
    <w:rsid w:val="006D7A2B"/>
    <w:rsid w:val="006E0260"/>
    <w:rsid w:val="006E0B7E"/>
    <w:rsid w:val="006E4FE9"/>
    <w:rsid w:val="006E6E2A"/>
    <w:rsid w:val="006E7D33"/>
    <w:rsid w:val="006F073F"/>
    <w:rsid w:val="006F1091"/>
    <w:rsid w:val="006F14F0"/>
    <w:rsid w:val="006F4990"/>
    <w:rsid w:val="006F4E1F"/>
    <w:rsid w:val="006F65BB"/>
    <w:rsid w:val="00704A08"/>
    <w:rsid w:val="00705ACD"/>
    <w:rsid w:val="00707FE3"/>
    <w:rsid w:val="00712BA0"/>
    <w:rsid w:val="0071326F"/>
    <w:rsid w:val="00715ECB"/>
    <w:rsid w:val="00716073"/>
    <w:rsid w:val="007210D1"/>
    <w:rsid w:val="00724408"/>
    <w:rsid w:val="00725520"/>
    <w:rsid w:val="0072675D"/>
    <w:rsid w:val="00726E55"/>
    <w:rsid w:val="0073068F"/>
    <w:rsid w:val="00733282"/>
    <w:rsid w:val="00737351"/>
    <w:rsid w:val="00746686"/>
    <w:rsid w:val="00753980"/>
    <w:rsid w:val="0075713D"/>
    <w:rsid w:val="00761284"/>
    <w:rsid w:val="007633CF"/>
    <w:rsid w:val="007643F8"/>
    <w:rsid w:val="007660DB"/>
    <w:rsid w:val="007668C8"/>
    <w:rsid w:val="007676D6"/>
    <w:rsid w:val="00770265"/>
    <w:rsid w:val="007710A8"/>
    <w:rsid w:val="00771494"/>
    <w:rsid w:val="00773ACD"/>
    <w:rsid w:val="00773CDE"/>
    <w:rsid w:val="00774942"/>
    <w:rsid w:val="007841B9"/>
    <w:rsid w:val="00784D59"/>
    <w:rsid w:val="00790438"/>
    <w:rsid w:val="00792490"/>
    <w:rsid w:val="007931CD"/>
    <w:rsid w:val="007943D8"/>
    <w:rsid w:val="00797279"/>
    <w:rsid w:val="007A071F"/>
    <w:rsid w:val="007A2CEC"/>
    <w:rsid w:val="007A5D2D"/>
    <w:rsid w:val="007B0A47"/>
    <w:rsid w:val="007B31F2"/>
    <w:rsid w:val="007B3385"/>
    <w:rsid w:val="007B7C75"/>
    <w:rsid w:val="007C615E"/>
    <w:rsid w:val="007C7C7C"/>
    <w:rsid w:val="007C7E69"/>
    <w:rsid w:val="007D10DB"/>
    <w:rsid w:val="007D5D2D"/>
    <w:rsid w:val="007E0003"/>
    <w:rsid w:val="007E34D4"/>
    <w:rsid w:val="007F199A"/>
    <w:rsid w:val="007F4620"/>
    <w:rsid w:val="007F5B64"/>
    <w:rsid w:val="007F5FF8"/>
    <w:rsid w:val="00800B87"/>
    <w:rsid w:val="008017DB"/>
    <w:rsid w:val="008044D1"/>
    <w:rsid w:val="00810594"/>
    <w:rsid w:val="00816CE9"/>
    <w:rsid w:val="00817936"/>
    <w:rsid w:val="00822633"/>
    <w:rsid w:val="0082434C"/>
    <w:rsid w:val="0082481E"/>
    <w:rsid w:val="0082537D"/>
    <w:rsid w:val="00827F5D"/>
    <w:rsid w:val="00833349"/>
    <w:rsid w:val="00834BB5"/>
    <w:rsid w:val="00836595"/>
    <w:rsid w:val="00840CAD"/>
    <w:rsid w:val="00841735"/>
    <w:rsid w:val="00842762"/>
    <w:rsid w:val="00843A0C"/>
    <w:rsid w:val="008443A1"/>
    <w:rsid w:val="00844D35"/>
    <w:rsid w:val="008468F9"/>
    <w:rsid w:val="00847828"/>
    <w:rsid w:val="00847BDB"/>
    <w:rsid w:val="00862933"/>
    <w:rsid w:val="0086445A"/>
    <w:rsid w:val="00872566"/>
    <w:rsid w:val="00875013"/>
    <w:rsid w:val="00880734"/>
    <w:rsid w:val="00882898"/>
    <w:rsid w:val="00886DE4"/>
    <w:rsid w:val="00887155"/>
    <w:rsid w:val="008903DF"/>
    <w:rsid w:val="0089181C"/>
    <w:rsid w:val="00894E30"/>
    <w:rsid w:val="008A0060"/>
    <w:rsid w:val="008A247F"/>
    <w:rsid w:val="008A6CF2"/>
    <w:rsid w:val="008A753A"/>
    <w:rsid w:val="008B15C9"/>
    <w:rsid w:val="008C0EFA"/>
    <w:rsid w:val="008C2352"/>
    <w:rsid w:val="008C5587"/>
    <w:rsid w:val="008C6E94"/>
    <w:rsid w:val="008D1B7F"/>
    <w:rsid w:val="008D2AA6"/>
    <w:rsid w:val="008E1A36"/>
    <w:rsid w:val="008E2491"/>
    <w:rsid w:val="008E68E1"/>
    <w:rsid w:val="008F3B13"/>
    <w:rsid w:val="008F5793"/>
    <w:rsid w:val="00906A3C"/>
    <w:rsid w:val="00910D7F"/>
    <w:rsid w:val="00912594"/>
    <w:rsid w:val="009135BE"/>
    <w:rsid w:val="00922A2F"/>
    <w:rsid w:val="009236D4"/>
    <w:rsid w:val="00923C99"/>
    <w:rsid w:val="00935DB8"/>
    <w:rsid w:val="00940A26"/>
    <w:rsid w:val="00941D0C"/>
    <w:rsid w:val="00942DDF"/>
    <w:rsid w:val="00945E97"/>
    <w:rsid w:val="0094748B"/>
    <w:rsid w:val="00947A37"/>
    <w:rsid w:val="00954850"/>
    <w:rsid w:val="009562B1"/>
    <w:rsid w:val="00963145"/>
    <w:rsid w:val="00964E70"/>
    <w:rsid w:val="00971E3F"/>
    <w:rsid w:val="00975B4E"/>
    <w:rsid w:val="0099316C"/>
    <w:rsid w:val="00993809"/>
    <w:rsid w:val="0099595F"/>
    <w:rsid w:val="009A0994"/>
    <w:rsid w:val="009A09D6"/>
    <w:rsid w:val="009A35E7"/>
    <w:rsid w:val="009A4EF4"/>
    <w:rsid w:val="009B0091"/>
    <w:rsid w:val="009B1015"/>
    <w:rsid w:val="009B28A5"/>
    <w:rsid w:val="009B3D5D"/>
    <w:rsid w:val="009C0649"/>
    <w:rsid w:val="009D2F86"/>
    <w:rsid w:val="009D4A1C"/>
    <w:rsid w:val="009D6764"/>
    <w:rsid w:val="009E31FE"/>
    <w:rsid w:val="009E60C5"/>
    <w:rsid w:val="009E7C63"/>
    <w:rsid w:val="009F0B09"/>
    <w:rsid w:val="009F45BE"/>
    <w:rsid w:val="00A031F3"/>
    <w:rsid w:val="00A035A6"/>
    <w:rsid w:val="00A10BCD"/>
    <w:rsid w:val="00A125AA"/>
    <w:rsid w:val="00A13EED"/>
    <w:rsid w:val="00A140E5"/>
    <w:rsid w:val="00A20272"/>
    <w:rsid w:val="00A21245"/>
    <w:rsid w:val="00A22D3C"/>
    <w:rsid w:val="00A22D42"/>
    <w:rsid w:val="00A251C2"/>
    <w:rsid w:val="00A265C2"/>
    <w:rsid w:val="00A36D2A"/>
    <w:rsid w:val="00A44FDB"/>
    <w:rsid w:val="00A45B38"/>
    <w:rsid w:val="00A5088A"/>
    <w:rsid w:val="00A54082"/>
    <w:rsid w:val="00A56536"/>
    <w:rsid w:val="00A66C95"/>
    <w:rsid w:val="00A725E0"/>
    <w:rsid w:val="00A74D5B"/>
    <w:rsid w:val="00A7540A"/>
    <w:rsid w:val="00A8262F"/>
    <w:rsid w:val="00A93746"/>
    <w:rsid w:val="00A972A5"/>
    <w:rsid w:val="00A97825"/>
    <w:rsid w:val="00A97CB0"/>
    <w:rsid w:val="00AA1545"/>
    <w:rsid w:val="00AB43C2"/>
    <w:rsid w:val="00AB7F19"/>
    <w:rsid w:val="00AC187C"/>
    <w:rsid w:val="00AC2DF9"/>
    <w:rsid w:val="00AC3B89"/>
    <w:rsid w:val="00AC694E"/>
    <w:rsid w:val="00AC7E42"/>
    <w:rsid w:val="00AD4CDF"/>
    <w:rsid w:val="00AD6D3A"/>
    <w:rsid w:val="00AE23FD"/>
    <w:rsid w:val="00AE55C3"/>
    <w:rsid w:val="00AE6AB2"/>
    <w:rsid w:val="00AE6DD8"/>
    <w:rsid w:val="00AF185F"/>
    <w:rsid w:val="00AF5F0B"/>
    <w:rsid w:val="00B02D93"/>
    <w:rsid w:val="00B062F1"/>
    <w:rsid w:val="00B06494"/>
    <w:rsid w:val="00B13466"/>
    <w:rsid w:val="00B13ED7"/>
    <w:rsid w:val="00B165B2"/>
    <w:rsid w:val="00B1710D"/>
    <w:rsid w:val="00B22281"/>
    <w:rsid w:val="00B237E5"/>
    <w:rsid w:val="00B27D0D"/>
    <w:rsid w:val="00B30318"/>
    <w:rsid w:val="00B322B6"/>
    <w:rsid w:val="00B34FC4"/>
    <w:rsid w:val="00B3681A"/>
    <w:rsid w:val="00B45624"/>
    <w:rsid w:val="00B51396"/>
    <w:rsid w:val="00B53801"/>
    <w:rsid w:val="00B55EC8"/>
    <w:rsid w:val="00B611BC"/>
    <w:rsid w:val="00B62030"/>
    <w:rsid w:val="00B65DB6"/>
    <w:rsid w:val="00B65FF0"/>
    <w:rsid w:val="00B72F3C"/>
    <w:rsid w:val="00B77359"/>
    <w:rsid w:val="00B77C08"/>
    <w:rsid w:val="00B806C7"/>
    <w:rsid w:val="00B83971"/>
    <w:rsid w:val="00B8488F"/>
    <w:rsid w:val="00B85782"/>
    <w:rsid w:val="00B85AF8"/>
    <w:rsid w:val="00B9066F"/>
    <w:rsid w:val="00B94C19"/>
    <w:rsid w:val="00B97EB9"/>
    <w:rsid w:val="00BA2EBB"/>
    <w:rsid w:val="00BA50D3"/>
    <w:rsid w:val="00BA66A7"/>
    <w:rsid w:val="00BA7CE1"/>
    <w:rsid w:val="00BB48B8"/>
    <w:rsid w:val="00BB635B"/>
    <w:rsid w:val="00BC1005"/>
    <w:rsid w:val="00BD0B4A"/>
    <w:rsid w:val="00BD41A8"/>
    <w:rsid w:val="00BD6706"/>
    <w:rsid w:val="00BE17A2"/>
    <w:rsid w:val="00BE1B3F"/>
    <w:rsid w:val="00BE5EF6"/>
    <w:rsid w:val="00BF30D1"/>
    <w:rsid w:val="00BF3207"/>
    <w:rsid w:val="00C00605"/>
    <w:rsid w:val="00C11FFD"/>
    <w:rsid w:val="00C14E28"/>
    <w:rsid w:val="00C1500C"/>
    <w:rsid w:val="00C165BB"/>
    <w:rsid w:val="00C21D49"/>
    <w:rsid w:val="00C304F1"/>
    <w:rsid w:val="00C354F5"/>
    <w:rsid w:val="00C44C2C"/>
    <w:rsid w:val="00C51200"/>
    <w:rsid w:val="00C6349D"/>
    <w:rsid w:val="00C755D0"/>
    <w:rsid w:val="00C757CA"/>
    <w:rsid w:val="00C80C7D"/>
    <w:rsid w:val="00C838D6"/>
    <w:rsid w:val="00C868CC"/>
    <w:rsid w:val="00C90681"/>
    <w:rsid w:val="00C91E4A"/>
    <w:rsid w:val="00C970F2"/>
    <w:rsid w:val="00CA587B"/>
    <w:rsid w:val="00CB2E48"/>
    <w:rsid w:val="00CB2E71"/>
    <w:rsid w:val="00CB36F5"/>
    <w:rsid w:val="00CB578B"/>
    <w:rsid w:val="00CC009B"/>
    <w:rsid w:val="00CC164D"/>
    <w:rsid w:val="00CD033F"/>
    <w:rsid w:val="00CD46BD"/>
    <w:rsid w:val="00CE293E"/>
    <w:rsid w:val="00CE4475"/>
    <w:rsid w:val="00CE6CEB"/>
    <w:rsid w:val="00CE6FAC"/>
    <w:rsid w:val="00CE7B9E"/>
    <w:rsid w:val="00CF2BBE"/>
    <w:rsid w:val="00CF33B4"/>
    <w:rsid w:val="00CF34E1"/>
    <w:rsid w:val="00CF7ADA"/>
    <w:rsid w:val="00CF7AEE"/>
    <w:rsid w:val="00D03FA1"/>
    <w:rsid w:val="00D0412A"/>
    <w:rsid w:val="00D046F0"/>
    <w:rsid w:val="00D067F4"/>
    <w:rsid w:val="00D06C3A"/>
    <w:rsid w:val="00D074C9"/>
    <w:rsid w:val="00D0783C"/>
    <w:rsid w:val="00D1291B"/>
    <w:rsid w:val="00D163F1"/>
    <w:rsid w:val="00D21C6D"/>
    <w:rsid w:val="00D316A7"/>
    <w:rsid w:val="00D401F0"/>
    <w:rsid w:val="00D40F5E"/>
    <w:rsid w:val="00D42CCD"/>
    <w:rsid w:val="00D43DC6"/>
    <w:rsid w:val="00D476F6"/>
    <w:rsid w:val="00D51C6C"/>
    <w:rsid w:val="00D54825"/>
    <w:rsid w:val="00D57090"/>
    <w:rsid w:val="00D61C69"/>
    <w:rsid w:val="00D71A63"/>
    <w:rsid w:val="00D74125"/>
    <w:rsid w:val="00D750AA"/>
    <w:rsid w:val="00D8552E"/>
    <w:rsid w:val="00D86414"/>
    <w:rsid w:val="00D944B8"/>
    <w:rsid w:val="00D9697C"/>
    <w:rsid w:val="00DA10F0"/>
    <w:rsid w:val="00DA647E"/>
    <w:rsid w:val="00DB211E"/>
    <w:rsid w:val="00DB2C44"/>
    <w:rsid w:val="00DB41A1"/>
    <w:rsid w:val="00DB4217"/>
    <w:rsid w:val="00DB43D0"/>
    <w:rsid w:val="00DB459F"/>
    <w:rsid w:val="00DB6490"/>
    <w:rsid w:val="00DC293D"/>
    <w:rsid w:val="00DC39B5"/>
    <w:rsid w:val="00DC3EED"/>
    <w:rsid w:val="00DC5C6E"/>
    <w:rsid w:val="00DD0D71"/>
    <w:rsid w:val="00DD1943"/>
    <w:rsid w:val="00DD4449"/>
    <w:rsid w:val="00DE36CD"/>
    <w:rsid w:val="00DE4DEA"/>
    <w:rsid w:val="00DF2171"/>
    <w:rsid w:val="00DF378A"/>
    <w:rsid w:val="00DF6786"/>
    <w:rsid w:val="00DF7491"/>
    <w:rsid w:val="00E00EA3"/>
    <w:rsid w:val="00E01918"/>
    <w:rsid w:val="00E067A6"/>
    <w:rsid w:val="00E16585"/>
    <w:rsid w:val="00E17696"/>
    <w:rsid w:val="00E1780A"/>
    <w:rsid w:val="00E33ADA"/>
    <w:rsid w:val="00E35E0C"/>
    <w:rsid w:val="00E36699"/>
    <w:rsid w:val="00E36AF4"/>
    <w:rsid w:val="00E4042C"/>
    <w:rsid w:val="00E46480"/>
    <w:rsid w:val="00E4655C"/>
    <w:rsid w:val="00E47C7D"/>
    <w:rsid w:val="00E5146C"/>
    <w:rsid w:val="00E51CCA"/>
    <w:rsid w:val="00E52C75"/>
    <w:rsid w:val="00E6090B"/>
    <w:rsid w:val="00E62DEE"/>
    <w:rsid w:val="00E640D7"/>
    <w:rsid w:val="00E749C7"/>
    <w:rsid w:val="00E83CA1"/>
    <w:rsid w:val="00E85E9F"/>
    <w:rsid w:val="00E874A3"/>
    <w:rsid w:val="00EA1D65"/>
    <w:rsid w:val="00EA4BB6"/>
    <w:rsid w:val="00EA6FFE"/>
    <w:rsid w:val="00EB205F"/>
    <w:rsid w:val="00EB70BE"/>
    <w:rsid w:val="00EC2489"/>
    <w:rsid w:val="00EC29BC"/>
    <w:rsid w:val="00EC3E7D"/>
    <w:rsid w:val="00ED0F84"/>
    <w:rsid w:val="00ED36B2"/>
    <w:rsid w:val="00ED58ED"/>
    <w:rsid w:val="00ED6A9F"/>
    <w:rsid w:val="00EE40B4"/>
    <w:rsid w:val="00EF14D5"/>
    <w:rsid w:val="00EF1857"/>
    <w:rsid w:val="00EF73BD"/>
    <w:rsid w:val="00F02973"/>
    <w:rsid w:val="00F02F70"/>
    <w:rsid w:val="00F03D7D"/>
    <w:rsid w:val="00F0710F"/>
    <w:rsid w:val="00F12DD4"/>
    <w:rsid w:val="00F13BB0"/>
    <w:rsid w:val="00F152DC"/>
    <w:rsid w:val="00F16685"/>
    <w:rsid w:val="00F170D3"/>
    <w:rsid w:val="00F2753A"/>
    <w:rsid w:val="00F37C24"/>
    <w:rsid w:val="00F4132A"/>
    <w:rsid w:val="00F4261A"/>
    <w:rsid w:val="00F4271E"/>
    <w:rsid w:val="00F43150"/>
    <w:rsid w:val="00F46D2D"/>
    <w:rsid w:val="00F4747F"/>
    <w:rsid w:val="00F47695"/>
    <w:rsid w:val="00F54B5F"/>
    <w:rsid w:val="00F61197"/>
    <w:rsid w:val="00F61205"/>
    <w:rsid w:val="00F67541"/>
    <w:rsid w:val="00F67B0B"/>
    <w:rsid w:val="00F71159"/>
    <w:rsid w:val="00F72FA1"/>
    <w:rsid w:val="00F75B33"/>
    <w:rsid w:val="00F826ED"/>
    <w:rsid w:val="00F873C8"/>
    <w:rsid w:val="00F93D0B"/>
    <w:rsid w:val="00FB0202"/>
    <w:rsid w:val="00FB27CC"/>
    <w:rsid w:val="00FB2ED9"/>
    <w:rsid w:val="00FC0BC4"/>
    <w:rsid w:val="00FC4436"/>
    <w:rsid w:val="00FC50D5"/>
    <w:rsid w:val="00FD2245"/>
    <w:rsid w:val="00FD6B83"/>
    <w:rsid w:val="00FE0922"/>
    <w:rsid w:val="00FE0E1D"/>
    <w:rsid w:val="00FE1679"/>
    <w:rsid w:val="00FE1B95"/>
    <w:rsid w:val="00FE28EA"/>
    <w:rsid w:val="00FE6B3B"/>
    <w:rsid w:val="00FE6F7E"/>
    <w:rsid w:val="00FE7B0B"/>
    <w:rsid w:val="00FF06C4"/>
    <w:rsid w:val="00FF3E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CCDC66"/>
  <w15:chartTrackingRefBased/>
  <w15:docId w15:val="{117EEF34-AB6C-4626-B35E-92EFBB7B5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eastAsia="en-US"/>
    </w:rPr>
  </w:style>
  <w:style w:type="paragraph" w:styleId="1">
    <w:name w:val="heading 1"/>
    <w:basedOn w:val="a"/>
    <w:autoRedefine/>
    <w:qFormat/>
    <w:rsid w:val="00774942"/>
    <w:pPr>
      <w:widowControl w:val="0"/>
      <w:numPr>
        <w:numId w:val="1"/>
      </w:numPr>
      <w:spacing w:before="120" w:line="240" w:lineRule="atLeast"/>
      <w:outlineLvl w:val="0"/>
    </w:pPr>
    <w:rPr>
      <w:rFonts w:ascii="순천향체" w:eastAsia="순천향체" w:hAnsi="순천향체" w:cs="Arial"/>
      <w:b/>
      <w:bCs/>
      <w:caps/>
      <w:kern w:val="36"/>
      <w:sz w:val="28"/>
      <w:szCs w:val="48"/>
      <w:lang w:eastAsia="ko-KR"/>
    </w:rPr>
  </w:style>
  <w:style w:type="paragraph" w:styleId="2">
    <w:name w:val="heading 2"/>
    <w:basedOn w:val="a"/>
    <w:qFormat/>
    <w:pPr>
      <w:keepNext/>
      <w:keepLines/>
      <w:numPr>
        <w:ilvl w:val="1"/>
        <w:numId w:val="1"/>
      </w:numPr>
      <w:spacing w:before="180" w:after="120"/>
      <w:outlineLvl w:val="1"/>
    </w:pPr>
    <w:rPr>
      <w:rFonts w:eastAsia="Arial Unicode MS" w:cs="Arial Unicode MS"/>
      <w:b/>
      <w:bCs/>
      <w:caps/>
    </w:rPr>
  </w:style>
  <w:style w:type="paragraph" w:styleId="3">
    <w:name w:val="heading 3"/>
    <w:basedOn w:val="a"/>
    <w:qFormat/>
    <w:pPr>
      <w:keepNext/>
      <w:numPr>
        <w:ilvl w:val="2"/>
        <w:numId w:val="1"/>
      </w:numPr>
      <w:tabs>
        <w:tab w:val="left" w:pos="864"/>
      </w:tabs>
      <w:spacing w:before="120"/>
      <w:outlineLvl w:val="2"/>
    </w:pPr>
    <w:rPr>
      <w:rFonts w:eastAsia="Arial Unicode MS" w:cs="Arial Unicode MS"/>
      <w:b/>
      <w:bCs/>
    </w:rPr>
  </w:style>
  <w:style w:type="paragraph" w:styleId="4">
    <w:name w:val="heading 4"/>
    <w:basedOn w:val="a"/>
    <w:qFormat/>
    <w:pPr>
      <w:keepNext/>
      <w:numPr>
        <w:ilvl w:val="3"/>
        <w:numId w:val="1"/>
      </w:numPr>
      <w:tabs>
        <w:tab w:val="left" w:pos="1152"/>
      </w:tabs>
      <w:spacing w:before="120"/>
      <w:outlineLvl w:val="3"/>
    </w:pPr>
    <w:rPr>
      <w:rFonts w:ascii="Arial" w:eastAsia="Arial Unicode MS" w:hAnsi="Arial" w:cs="Arial Unicode MS"/>
      <w:b/>
      <w:bCs/>
    </w:rPr>
  </w:style>
  <w:style w:type="paragraph" w:styleId="5">
    <w:name w:val="heading 5"/>
    <w:basedOn w:val="a"/>
    <w:qFormat/>
    <w:pPr>
      <w:numPr>
        <w:ilvl w:val="4"/>
        <w:numId w:val="1"/>
      </w:numPr>
      <w:outlineLvl w:val="4"/>
    </w:pPr>
    <w:rPr>
      <w:rFonts w:ascii="Arial" w:eastAsia="Arial Unicode MS" w:hAnsi="Arial" w:cs="Arial Unicode MS"/>
      <w:b/>
      <w:bCs/>
      <w:szCs w:val="20"/>
    </w:rPr>
  </w:style>
  <w:style w:type="paragraph" w:styleId="6">
    <w:name w:val="heading 6"/>
    <w:basedOn w:val="a"/>
    <w:next w:val="a"/>
    <w:qFormat/>
    <w:pPr>
      <w:numPr>
        <w:ilvl w:val="5"/>
        <w:numId w:val="1"/>
      </w:numPr>
      <w:outlineLvl w:val="5"/>
    </w:pPr>
    <w:rPr>
      <w:rFonts w:ascii="Arial" w:hAnsi="Arial"/>
      <w:b/>
      <w:bCs/>
      <w:caps/>
      <w:sz w:val="28"/>
      <w:szCs w:val="22"/>
    </w:rPr>
  </w:style>
  <w:style w:type="paragraph" w:styleId="7">
    <w:name w:val="heading 7"/>
    <w:basedOn w:val="a"/>
    <w:next w:val="a"/>
    <w:qFormat/>
    <w:pPr>
      <w:numPr>
        <w:ilvl w:val="6"/>
        <w:numId w:val="1"/>
      </w:numPr>
      <w:outlineLvl w:val="6"/>
    </w:pPr>
    <w:rPr>
      <w:rFonts w:ascii="Arial" w:hAnsi="Arial"/>
      <w:b/>
    </w:rPr>
  </w:style>
  <w:style w:type="paragraph" w:styleId="8">
    <w:name w:val="heading 8"/>
    <w:basedOn w:val="a"/>
    <w:next w:val="a"/>
    <w:qFormat/>
    <w:pPr>
      <w:numPr>
        <w:ilvl w:val="7"/>
        <w:numId w:val="1"/>
      </w:numPr>
      <w:outlineLvl w:val="7"/>
    </w:pPr>
    <w:rPr>
      <w:rFonts w:ascii="Arial" w:hAnsi="Arial"/>
      <w:b/>
      <w:iCs/>
    </w:rPr>
  </w:style>
  <w:style w:type="paragraph" w:styleId="9">
    <w:name w:val="heading 9"/>
    <w:basedOn w:val="a"/>
    <w:next w:val="a"/>
    <w:qFormat/>
    <w:pPr>
      <w:numPr>
        <w:ilvl w:val="8"/>
        <w:numId w:val="1"/>
      </w:numPr>
      <w:spacing w:before="24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FFF"/>
      <w:u w:val="single"/>
    </w:rPr>
  </w:style>
  <w:style w:type="paragraph" w:styleId="a4">
    <w:name w:val="header"/>
    <w:aliases w:val="h,Header/Footer,header odd,header,Hyphen,NCDOT Header"/>
    <w:basedOn w:val="a"/>
    <w:pPr>
      <w:tabs>
        <w:tab w:val="center" w:pos="4320"/>
        <w:tab w:val="right" w:pos="8640"/>
      </w:tabs>
    </w:pPr>
  </w:style>
  <w:style w:type="paragraph" w:styleId="a5">
    <w:name w:val="footer"/>
    <w:basedOn w:val="a"/>
    <w:pPr>
      <w:tabs>
        <w:tab w:val="center" w:pos="4320"/>
        <w:tab w:val="right" w:pos="8640"/>
      </w:tabs>
    </w:pPr>
  </w:style>
  <w:style w:type="paragraph" w:styleId="a6">
    <w:name w:val="Title"/>
    <w:basedOn w:val="a"/>
    <w:link w:val="Char"/>
    <w:qFormat/>
    <w:pPr>
      <w:spacing w:before="180" w:after="120"/>
      <w:jc w:val="center"/>
    </w:pPr>
    <w:rPr>
      <w:b/>
      <w:bCs/>
      <w:caps/>
      <w:sz w:val="36"/>
    </w:rPr>
  </w:style>
  <w:style w:type="paragraph" w:styleId="a7">
    <w:name w:val="caption"/>
    <w:basedOn w:val="a"/>
    <w:next w:val="a"/>
    <w:qFormat/>
    <w:pPr>
      <w:keepNext/>
    </w:pPr>
    <w:rPr>
      <w:b/>
      <w:bCs/>
      <w:i/>
      <w:sz w:val="20"/>
      <w:szCs w:val="20"/>
    </w:rPr>
  </w:style>
  <w:style w:type="paragraph" w:styleId="a8">
    <w:name w:val="Body Text Indent"/>
    <w:basedOn w:val="a"/>
  </w:style>
  <w:style w:type="paragraph" w:styleId="10">
    <w:name w:val="toc 1"/>
    <w:basedOn w:val="a"/>
    <w:next w:val="a"/>
    <w:uiPriority w:val="39"/>
    <w:pPr>
      <w:tabs>
        <w:tab w:val="left" w:pos="288"/>
        <w:tab w:val="left" w:pos="720"/>
        <w:tab w:val="right" w:leader="dot" w:pos="9350"/>
      </w:tabs>
      <w:spacing w:before="180"/>
    </w:pPr>
    <w:rPr>
      <w:b/>
      <w:bCs/>
      <w:caps/>
      <w:noProof/>
      <w:szCs w:val="28"/>
    </w:rPr>
  </w:style>
  <w:style w:type="paragraph" w:styleId="20">
    <w:name w:val="toc 2"/>
    <w:basedOn w:val="a"/>
    <w:next w:val="a"/>
    <w:uiPriority w:val="39"/>
    <w:pPr>
      <w:tabs>
        <w:tab w:val="left" w:pos="720"/>
        <w:tab w:val="left" w:pos="1296"/>
        <w:tab w:val="right" w:leader="dot" w:pos="9350"/>
      </w:tabs>
      <w:ind w:left="432"/>
    </w:pPr>
    <w:rPr>
      <w:noProof/>
    </w:rPr>
  </w:style>
  <w:style w:type="paragraph" w:styleId="30">
    <w:name w:val="toc 3"/>
    <w:basedOn w:val="a"/>
    <w:next w:val="a"/>
    <w:autoRedefine/>
    <w:uiPriority w:val="39"/>
    <w:pPr>
      <w:tabs>
        <w:tab w:val="left" w:pos="1620"/>
        <w:tab w:val="left" w:pos="1920"/>
        <w:tab w:val="right" w:leader="dot" w:pos="9350"/>
      </w:tabs>
      <w:ind w:left="900"/>
    </w:pPr>
    <w:rPr>
      <w:noProof/>
    </w:rPr>
  </w:style>
  <w:style w:type="paragraph" w:styleId="40">
    <w:name w:val="toc 4"/>
    <w:basedOn w:val="a"/>
    <w:next w:val="a"/>
    <w:autoRedefine/>
    <w:uiPriority w:val="39"/>
    <w:pPr>
      <w:tabs>
        <w:tab w:val="left" w:pos="2160"/>
        <w:tab w:val="right" w:leader="dot" w:pos="9360"/>
      </w:tabs>
    </w:pPr>
    <w:rPr>
      <w:b/>
      <w:caps/>
      <w:szCs w:val="28"/>
    </w:rPr>
  </w:style>
  <w:style w:type="paragraph" w:styleId="50">
    <w:name w:val="toc 5"/>
    <w:basedOn w:val="a"/>
    <w:next w:val="a"/>
    <w:autoRedefine/>
    <w:uiPriority w:val="39"/>
  </w:style>
  <w:style w:type="paragraph" w:styleId="60">
    <w:name w:val="toc 6"/>
    <w:basedOn w:val="a"/>
    <w:next w:val="a"/>
    <w:autoRedefine/>
    <w:uiPriority w:val="39"/>
    <w:pPr>
      <w:ind w:left="1200"/>
    </w:pPr>
  </w:style>
  <w:style w:type="paragraph" w:styleId="70">
    <w:name w:val="toc 7"/>
    <w:basedOn w:val="a"/>
    <w:next w:val="a"/>
    <w:autoRedefine/>
    <w:uiPriority w:val="39"/>
    <w:pPr>
      <w:ind w:left="1440"/>
    </w:pPr>
  </w:style>
  <w:style w:type="paragraph" w:styleId="80">
    <w:name w:val="toc 8"/>
    <w:basedOn w:val="a"/>
    <w:next w:val="a"/>
    <w:autoRedefine/>
    <w:uiPriority w:val="39"/>
    <w:pPr>
      <w:ind w:left="1680"/>
    </w:pPr>
  </w:style>
  <w:style w:type="paragraph" w:styleId="90">
    <w:name w:val="toc 9"/>
    <w:basedOn w:val="a"/>
    <w:next w:val="a"/>
    <w:autoRedefine/>
    <w:uiPriority w:val="39"/>
    <w:pPr>
      <w:ind w:left="1920"/>
    </w:pPr>
  </w:style>
  <w:style w:type="paragraph" w:customStyle="1" w:styleId="tabletxt">
    <w:name w:val="tabletxt"/>
    <w:basedOn w:val="a"/>
    <w:pPr>
      <w:autoSpaceDE w:val="0"/>
      <w:autoSpaceDN w:val="0"/>
      <w:adjustRightInd w:val="0"/>
      <w:spacing w:before="20" w:after="20"/>
    </w:pPr>
    <w:rPr>
      <w:rFonts w:cs="Arial"/>
      <w:sz w:val="20"/>
      <w:szCs w:val="20"/>
    </w:rPr>
  </w:style>
  <w:style w:type="paragraph" w:customStyle="1" w:styleId="TitleCover">
    <w:name w:val="Title Cover"/>
    <w:basedOn w:val="a"/>
    <w:next w:val="a"/>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a9"/>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a9">
    <w:name w:val="Body Text"/>
    <w:basedOn w:val="a"/>
    <w:link w:val="Char0"/>
    <w:pPr>
      <w:spacing w:after="120"/>
    </w:pPr>
  </w:style>
  <w:style w:type="paragraph" w:customStyle="1" w:styleId="Tabletext">
    <w:name w:val="Tabletext"/>
    <w:basedOn w:val="a"/>
    <w:pPr>
      <w:keepLines/>
      <w:widowControl w:val="0"/>
      <w:spacing w:line="240" w:lineRule="atLeast"/>
    </w:pPr>
    <w:rPr>
      <w:rFonts w:ascii="Arial" w:hAnsi="Arial"/>
      <w:sz w:val="20"/>
      <w:szCs w:val="20"/>
    </w:rPr>
  </w:style>
  <w:style w:type="paragraph" w:customStyle="1" w:styleId="InfoBlueCharChar">
    <w:name w:val="InfoBlue Char Char"/>
    <w:basedOn w:val="a"/>
    <w:next w:val="a9"/>
    <w:pPr>
      <w:keepLines/>
      <w:spacing w:after="120" w:line="240" w:lineRule="atLeast"/>
    </w:pPr>
    <w:rPr>
      <w:i/>
      <w:color w:val="0000FF"/>
      <w:szCs w:val="20"/>
    </w:rPr>
  </w:style>
  <w:style w:type="paragraph" w:customStyle="1" w:styleId="Paragraph2">
    <w:name w:val="Paragraph2"/>
    <w:basedOn w:val="a"/>
    <w:pPr>
      <w:widowControl w:val="0"/>
      <w:spacing w:before="8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aa">
    <w:name w:val="Balloon Text"/>
    <w:basedOn w:val="a"/>
    <w:semiHidden/>
    <w:rPr>
      <w:rFonts w:ascii="Tahoma" w:hAnsi="Tahoma" w:cs="Tahoma"/>
      <w:sz w:val="16"/>
      <w:szCs w:val="16"/>
    </w:rPr>
  </w:style>
  <w:style w:type="character" w:styleId="ab">
    <w:name w:val="annotation reference"/>
    <w:semiHidden/>
    <w:rPr>
      <w:sz w:val="16"/>
      <w:szCs w:val="16"/>
    </w:rPr>
  </w:style>
  <w:style w:type="paragraph" w:customStyle="1" w:styleId="InfoBlueCharCharCharCharCharChar">
    <w:name w:val="InfoBlue Char Char Char Char Char Char"/>
    <w:basedOn w:val="a"/>
    <w:next w:val="a9"/>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a"/>
    <w:next w:val="a9"/>
    <w:pPr>
      <w:keepLines/>
      <w:spacing w:after="120" w:line="240" w:lineRule="atLeast"/>
    </w:pPr>
    <w:rPr>
      <w:i/>
      <w:color w:val="0000FF"/>
      <w:szCs w:val="20"/>
    </w:rPr>
  </w:style>
  <w:style w:type="paragraph" w:styleId="ac">
    <w:name w:val="annotation text"/>
    <w:basedOn w:val="a"/>
    <w:semiHidden/>
    <w:rPr>
      <w:sz w:val="20"/>
      <w:szCs w:val="20"/>
    </w:rPr>
  </w:style>
  <w:style w:type="paragraph" w:styleId="ad">
    <w:name w:val="annotation subject"/>
    <w:basedOn w:val="ac"/>
    <w:next w:val="ac"/>
    <w:semiHidden/>
    <w:rPr>
      <w:b/>
      <w:bCs/>
    </w:rPr>
  </w:style>
  <w:style w:type="paragraph" w:customStyle="1" w:styleId="ResumeBody">
    <w:name w:val="Resume Body"/>
    <w:basedOn w:val="a"/>
    <w:pPr>
      <w:spacing w:after="120"/>
    </w:pPr>
    <w:rPr>
      <w:sz w:val="20"/>
    </w:rPr>
  </w:style>
  <w:style w:type="paragraph" w:styleId="21">
    <w:name w:val="Body Text 2"/>
    <w:basedOn w:val="a"/>
    <w:rPr>
      <w:rFonts w:ascii="Arial" w:hAnsi="Arial" w:cs="Arial"/>
      <w:sz w:val="22"/>
      <w:szCs w:val="22"/>
    </w:rPr>
  </w:style>
  <w:style w:type="paragraph" w:styleId="ae">
    <w:name w:val="Normal (Web)"/>
    <w:basedOn w:val="a"/>
    <w:uiPriority w:val="99"/>
    <w:pPr>
      <w:spacing w:before="100" w:beforeAutospacing="1" w:after="100" w:afterAutospacing="1"/>
    </w:pPr>
  </w:style>
  <w:style w:type="character" w:styleId="af">
    <w:name w:val="Strong"/>
    <w:qFormat/>
    <w:rPr>
      <w:b/>
      <w:bCs/>
    </w:rPr>
  </w:style>
  <w:style w:type="character" w:styleId="af0">
    <w:name w:val="FollowedHyperlink"/>
    <w:rPr>
      <w:color w:val="800080"/>
      <w:u w:val="single"/>
    </w:rPr>
  </w:style>
  <w:style w:type="paragraph" w:styleId="31">
    <w:name w:val="Body Text 3"/>
    <w:basedOn w:val="a"/>
    <w:pPr>
      <w:tabs>
        <w:tab w:val="num" w:pos="1800"/>
      </w:tabs>
    </w:pPr>
  </w:style>
  <w:style w:type="character" w:customStyle="1" w:styleId="InstructionsChar1">
    <w:name w:val="Instructions Char1"/>
    <w:rPr>
      <w:i/>
      <w:color w:val="0000FF"/>
      <w:sz w:val="24"/>
      <w:lang w:val="en-US" w:eastAsia="en-US" w:bidi="ar-SA"/>
    </w:rPr>
  </w:style>
  <w:style w:type="character" w:styleId="HTML">
    <w:name w:val="HTML Cite"/>
    <w:rPr>
      <w:i/>
      <w:iCs/>
    </w:rPr>
  </w:style>
  <w:style w:type="paragraph" w:customStyle="1" w:styleId="TableColumnHeading">
    <w:name w:val="TableColumnHeading"/>
    <w:next w:val="a"/>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22">
    <w:name w:val="Body Text Indent 2"/>
    <w:basedOn w:val="a"/>
    <w:pPr>
      <w:spacing w:before="12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a"/>
    <w:rPr>
      <w:rFonts w:ascii="Arial" w:hAnsi="Arial"/>
      <w:b/>
      <w:sz w:val="22"/>
    </w:rPr>
  </w:style>
  <w:style w:type="paragraph" w:customStyle="1" w:styleId="PageTitle">
    <w:name w:val="PageTitle"/>
    <w:basedOn w:val="a"/>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a"/>
    <w:pPr>
      <w:spacing w:before="20" w:after="20"/>
    </w:pPr>
    <w:rPr>
      <w:rFonts w:ascii="Arial" w:hAnsi="Arial"/>
      <w:sz w:val="20"/>
      <w:szCs w:val="20"/>
    </w:rPr>
  </w:style>
  <w:style w:type="paragraph" w:customStyle="1" w:styleId="TextBold">
    <w:name w:val="Text Bold"/>
    <w:basedOn w:val="a"/>
    <w:next w:val="a"/>
    <w:rPr>
      <w:rFonts w:ascii="Arial" w:hAnsi="Arial"/>
      <w:b/>
      <w:sz w:val="20"/>
      <w:szCs w:val="20"/>
    </w:rPr>
  </w:style>
  <w:style w:type="paragraph" w:customStyle="1" w:styleId="TextUnderBold">
    <w:name w:val="Text UnderBold"/>
    <w:basedOn w:val="a"/>
    <w:pPr>
      <w:jc w:val="center"/>
    </w:pPr>
    <w:rPr>
      <w:rFonts w:ascii="Arial" w:hAnsi="Arial"/>
      <w:sz w:val="20"/>
      <w:szCs w:val="20"/>
      <w:u w:val="single"/>
    </w:rPr>
  </w:style>
  <w:style w:type="paragraph" w:customStyle="1" w:styleId="BodyTextKeep">
    <w:name w:val="Body Text Keep"/>
    <w:basedOn w:val="a9"/>
    <w:pPr>
      <w:keepNext/>
      <w:spacing w:after="220" w:line="220" w:lineRule="atLeast"/>
      <w:ind w:left="1080"/>
    </w:pPr>
    <w:rPr>
      <w:rFonts w:ascii="Arial" w:hAnsi="Arial"/>
      <w:szCs w:val="20"/>
    </w:rPr>
  </w:style>
  <w:style w:type="paragraph" w:customStyle="1" w:styleId="SectionHeading">
    <w:name w:val="Section Heading"/>
    <w:basedOn w:val="1"/>
    <w:pPr>
      <w:keepLines/>
      <w:numPr>
        <w:numId w:val="0"/>
      </w:numPr>
      <w:shd w:val="pct15"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a"/>
    <w:pPr>
      <w:spacing w:before="120"/>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a"/>
    <w:pPr>
      <w:spacing w:before="240"/>
    </w:pPr>
    <w:rPr>
      <w:sz w:val="20"/>
      <w:szCs w:val="20"/>
    </w:rPr>
  </w:style>
  <w:style w:type="paragraph" w:customStyle="1" w:styleId="Instructions">
    <w:name w:val="Instructions"/>
    <w:basedOn w:val="a"/>
    <w:autoRedefine/>
    <w:pPr>
      <w:shd w:val="clear" w:color="auto" w:fill="FFFFFF"/>
    </w:pPr>
    <w:rPr>
      <w:i/>
      <w:color w:val="0000FF"/>
      <w:szCs w:val="20"/>
    </w:rPr>
  </w:style>
  <w:style w:type="paragraph" w:customStyle="1" w:styleId="Bullet1">
    <w:name w:val="Bullet 1"/>
    <w:basedOn w:val="a"/>
    <w:pPr>
      <w:numPr>
        <w:numId w:val="2"/>
      </w:numPr>
      <w:tabs>
        <w:tab w:val="clear" w:pos="720"/>
        <w:tab w:val="num" w:pos="340"/>
        <w:tab w:val="num" w:pos="454"/>
      </w:tabs>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0">
    <w:name w:val="HTML Acronym"/>
    <w:rPr>
      <w:color w:val="666666"/>
    </w:rPr>
  </w:style>
  <w:style w:type="paragraph" w:customStyle="1" w:styleId="InfoBlueCharChar2">
    <w:name w:val="InfoBlue Char Char2"/>
    <w:basedOn w:val="a"/>
    <w:next w:val="a9"/>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a"/>
    <w:rPr>
      <w:b/>
      <w:sz w:val="28"/>
      <w:szCs w:val="28"/>
    </w:rPr>
  </w:style>
  <w:style w:type="paragraph" w:customStyle="1" w:styleId="TableButton">
    <w:name w:val="Table Button"/>
    <w:basedOn w:val="a"/>
    <w:pPr>
      <w:numPr>
        <w:numId w:val="3"/>
      </w:numPr>
    </w:pPr>
    <w:rPr>
      <w:szCs w:val="20"/>
    </w:rPr>
  </w:style>
  <w:style w:type="paragraph" w:customStyle="1" w:styleId="InfoBlue">
    <w:name w:val="InfoBlue"/>
    <w:basedOn w:val="a"/>
    <w:next w:val="a9"/>
    <w:pPr>
      <w:widowControl w:val="0"/>
      <w:spacing w:after="120" w:line="240" w:lineRule="atLeast"/>
    </w:pPr>
    <w:rPr>
      <w:i/>
      <w:color w:val="0000FF"/>
      <w:szCs w:val="20"/>
    </w:rPr>
  </w:style>
  <w:style w:type="character" w:styleId="af1">
    <w:name w:val="page number"/>
    <w:basedOn w:val="a0"/>
  </w:style>
  <w:style w:type="character" w:customStyle="1" w:styleId="AppendixChar">
    <w:name w:val="Appendix Char"/>
    <w:rPr>
      <w:b/>
      <w:sz w:val="28"/>
      <w:szCs w:val="28"/>
      <w:lang w:val="en-US" w:eastAsia="en-US" w:bidi="ar-SA"/>
    </w:rPr>
  </w:style>
  <w:style w:type="paragraph" w:customStyle="1" w:styleId="Subheading">
    <w:name w:val="Subheading"/>
    <w:basedOn w:val="a9"/>
    <w:rsid w:val="00AC3B89"/>
    <w:pPr>
      <w:keepLines/>
      <w:widowControl w:val="0"/>
      <w:spacing w:before="240" w:line="240" w:lineRule="atLeast"/>
      <w:ind w:left="720"/>
    </w:pPr>
    <w:rPr>
      <w:rFonts w:ascii="Arial" w:hAnsi="Arial"/>
      <w:b/>
      <w:bCs/>
      <w:sz w:val="20"/>
      <w:szCs w:val="20"/>
    </w:rPr>
  </w:style>
  <w:style w:type="paragraph" w:customStyle="1" w:styleId="NormalArial">
    <w:name w:val="Normal + Arial"/>
    <w:aliases w:val="Italic,Blue"/>
    <w:basedOn w:val="a"/>
    <w:rsid w:val="00650BB0"/>
  </w:style>
  <w:style w:type="paragraph" w:customStyle="1" w:styleId="Heading2LatinArial">
    <w:name w:val="Heading 2 + (Latin) Arial"/>
    <w:aliases w:val="Left,Before:  6 pt,After:  3 pt,Line spacing:  ..."/>
    <w:basedOn w:val="2"/>
    <w:rsid w:val="0065137C"/>
    <w:pPr>
      <w:keepLines w:val="0"/>
      <w:widowControl w:val="0"/>
      <w:numPr>
        <w:ilvl w:val="0"/>
        <w:numId w:val="0"/>
      </w:numPr>
      <w:spacing w:before="120" w:after="60" w:line="240" w:lineRule="atLeast"/>
      <w:ind w:left="576" w:hanging="576"/>
    </w:pPr>
    <w:rPr>
      <w:rFonts w:ascii="Arial" w:hAnsi="Arial" w:cs="Arial"/>
    </w:rPr>
  </w:style>
  <w:style w:type="table" w:styleId="af2">
    <w:name w:val="Table Grid"/>
    <w:basedOn w:val="a1"/>
    <w:rsid w:val="002D6D9C"/>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45D41"/>
    <w:pPr>
      <w:keepNext/>
      <w:keepLines/>
      <w:widowControl/>
      <w:numPr>
        <w:numId w:val="0"/>
      </w:numPr>
      <w:spacing w:before="240" w:line="259" w:lineRule="auto"/>
      <w:outlineLvl w:val="9"/>
    </w:pPr>
    <w:rPr>
      <w:rFonts w:ascii="맑은 고딕" w:eastAsia="맑은 고딕" w:hAnsi="맑은 고딕" w:cs="Times New Roman"/>
      <w:b w:val="0"/>
      <w:bCs w:val="0"/>
      <w:caps w:val="0"/>
      <w:color w:val="2E74B5"/>
      <w:kern w:val="0"/>
      <w:sz w:val="32"/>
      <w:szCs w:val="32"/>
    </w:rPr>
  </w:style>
  <w:style w:type="character" w:customStyle="1" w:styleId="Char">
    <w:name w:val="제목 Char"/>
    <w:link w:val="a6"/>
    <w:rsid w:val="00ED36B2"/>
    <w:rPr>
      <w:b/>
      <w:bCs/>
      <w:caps/>
      <w:sz w:val="36"/>
      <w:szCs w:val="24"/>
      <w:lang w:eastAsia="en-US"/>
    </w:rPr>
  </w:style>
  <w:style w:type="character" w:customStyle="1" w:styleId="Char0">
    <w:name w:val="본문 Char"/>
    <w:link w:val="a9"/>
    <w:rsid w:val="00C14E28"/>
    <w:rPr>
      <w:sz w:val="24"/>
      <w:szCs w:val="24"/>
      <w:lang w:eastAsia="en-US"/>
    </w:rPr>
  </w:style>
  <w:style w:type="paragraph" w:styleId="af3">
    <w:name w:val="Revision"/>
    <w:hidden/>
    <w:uiPriority w:val="99"/>
    <w:semiHidden/>
    <w:rsid w:val="00B34FC4"/>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0303">
      <w:bodyDiv w:val="1"/>
      <w:marLeft w:val="0"/>
      <w:marRight w:val="0"/>
      <w:marTop w:val="0"/>
      <w:marBottom w:val="0"/>
      <w:divBdr>
        <w:top w:val="none" w:sz="0" w:space="0" w:color="auto"/>
        <w:left w:val="none" w:sz="0" w:space="0" w:color="auto"/>
        <w:bottom w:val="none" w:sz="0" w:space="0" w:color="auto"/>
        <w:right w:val="none" w:sz="0" w:space="0" w:color="auto"/>
      </w:divBdr>
    </w:div>
    <w:div w:id="25064236">
      <w:bodyDiv w:val="1"/>
      <w:marLeft w:val="0"/>
      <w:marRight w:val="0"/>
      <w:marTop w:val="0"/>
      <w:marBottom w:val="0"/>
      <w:divBdr>
        <w:top w:val="none" w:sz="0" w:space="0" w:color="auto"/>
        <w:left w:val="none" w:sz="0" w:space="0" w:color="auto"/>
        <w:bottom w:val="none" w:sz="0" w:space="0" w:color="auto"/>
        <w:right w:val="none" w:sz="0" w:space="0" w:color="auto"/>
      </w:divBdr>
    </w:div>
    <w:div w:id="62992177">
      <w:bodyDiv w:val="1"/>
      <w:marLeft w:val="0"/>
      <w:marRight w:val="0"/>
      <w:marTop w:val="0"/>
      <w:marBottom w:val="0"/>
      <w:divBdr>
        <w:top w:val="none" w:sz="0" w:space="0" w:color="auto"/>
        <w:left w:val="none" w:sz="0" w:space="0" w:color="auto"/>
        <w:bottom w:val="none" w:sz="0" w:space="0" w:color="auto"/>
        <w:right w:val="none" w:sz="0" w:space="0" w:color="auto"/>
      </w:divBdr>
    </w:div>
    <w:div w:id="234632654">
      <w:bodyDiv w:val="1"/>
      <w:marLeft w:val="0"/>
      <w:marRight w:val="0"/>
      <w:marTop w:val="0"/>
      <w:marBottom w:val="0"/>
      <w:divBdr>
        <w:top w:val="none" w:sz="0" w:space="0" w:color="auto"/>
        <w:left w:val="none" w:sz="0" w:space="0" w:color="auto"/>
        <w:bottom w:val="none" w:sz="0" w:space="0" w:color="auto"/>
        <w:right w:val="none" w:sz="0" w:space="0" w:color="auto"/>
      </w:divBdr>
      <w:divsChild>
        <w:div w:id="1918831028">
          <w:marLeft w:val="446"/>
          <w:marRight w:val="0"/>
          <w:marTop w:val="0"/>
          <w:marBottom w:val="0"/>
          <w:divBdr>
            <w:top w:val="none" w:sz="0" w:space="0" w:color="auto"/>
            <w:left w:val="none" w:sz="0" w:space="0" w:color="auto"/>
            <w:bottom w:val="none" w:sz="0" w:space="0" w:color="auto"/>
            <w:right w:val="none" w:sz="0" w:space="0" w:color="auto"/>
          </w:divBdr>
        </w:div>
        <w:div w:id="1398480942">
          <w:marLeft w:val="446"/>
          <w:marRight w:val="0"/>
          <w:marTop w:val="0"/>
          <w:marBottom w:val="0"/>
          <w:divBdr>
            <w:top w:val="none" w:sz="0" w:space="0" w:color="auto"/>
            <w:left w:val="none" w:sz="0" w:space="0" w:color="auto"/>
            <w:bottom w:val="none" w:sz="0" w:space="0" w:color="auto"/>
            <w:right w:val="none" w:sz="0" w:space="0" w:color="auto"/>
          </w:divBdr>
        </w:div>
        <w:div w:id="929894738">
          <w:marLeft w:val="446"/>
          <w:marRight w:val="0"/>
          <w:marTop w:val="0"/>
          <w:marBottom w:val="0"/>
          <w:divBdr>
            <w:top w:val="none" w:sz="0" w:space="0" w:color="auto"/>
            <w:left w:val="none" w:sz="0" w:space="0" w:color="auto"/>
            <w:bottom w:val="none" w:sz="0" w:space="0" w:color="auto"/>
            <w:right w:val="none" w:sz="0" w:space="0" w:color="auto"/>
          </w:divBdr>
        </w:div>
      </w:divsChild>
    </w:div>
    <w:div w:id="289475361">
      <w:bodyDiv w:val="1"/>
      <w:marLeft w:val="0"/>
      <w:marRight w:val="0"/>
      <w:marTop w:val="0"/>
      <w:marBottom w:val="0"/>
      <w:divBdr>
        <w:top w:val="none" w:sz="0" w:space="0" w:color="auto"/>
        <w:left w:val="none" w:sz="0" w:space="0" w:color="auto"/>
        <w:bottom w:val="none" w:sz="0" w:space="0" w:color="auto"/>
        <w:right w:val="none" w:sz="0" w:space="0" w:color="auto"/>
      </w:divBdr>
    </w:div>
    <w:div w:id="365833308">
      <w:bodyDiv w:val="1"/>
      <w:marLeft w:val="0"/>
      <w:marRight w:val="0"/>
      <w:marTop w:val="0"/>
      <w:marBottom w:val="0"/>
      <w:divBdr>
        <w:top w:val="none" w:sz="0" w:space="0" w:color="auto"/>
        <w:left w:val="none" w:sz="0" w:space="0" w:color="auto"/>
        <w:bottom w:val="none" w:sz="0" w:space="0" w:color="auto"/>
        <w:right w:val="none" w:sz="0" w:space="0" w:color="auto"/>
      </w:divBdr>
      <w:divsChild>
        <w:div w:id="1373963242">
          <w:marLeft w:val="274"/>
          <w:marRight w:val="0"/>
          <w:marTop w:val="0"/>
          <w:marBottom w:val="0"/>
          <w:divBdr>
            <w:top w:val="none" w:sz="0" w:space="0" w:color="auto"/>
            <w:left w:val="none" w:sz="0" w:space="0" w:color="auto"/>
            <w:bottom w:val="none" w:sz="0" w:space="0" w:color="auto"/>
            <w:right w:val="none" w:sz="0" w:space="0" w:color="auto"/>
          </w:divBdr>
        </w:div>
        <w:div w:id="941298772">
          <w:marLeft w:val="274"/>
          <w:marRight w:val="0"/>
          <w:marTop w:val="0"/>
          <w:marBottom w:val="0"/>
          <w:divBdr>
            <w:top w:val="none" w:sz="0" w:space="0" w:color="auto"/>
            <w:left w:val="none" w:sz="0" w:space="0" w:color="auto"/>
            <w:bottom w:val="none" w:sz="0" w:space="0" w:color="auto"/>
            <w:right w:val="none" w:sz="0" w:space="0" w:color="auto"/>
          </w:divBdr>
        </w:div>
        <w:div w:id="47069609">
          <w:marLeft w:val="274"/>
          <w:marRight w:val="0"/>
          <w:marTop w:val="0"/>
          <w:marBottom w:val="0"/>
          <w:divBdr>
            <w:top w:val="none" w:sz="0" w:space="0" w:color="auto"/>
            <w:left w:val="none" w:sz="0" w:space="0" w:color="auto"/>
            <w:bottom w:val="none" w:sz="0" w:space="0" w:color="auto"/>
            <w:right w:val="none" w:sz="0" w:space="0" w:color="auto"/>
          </w:divBdr>
        </w:div>
      </w:divsChild>
    </w:div>
    <w:div w:id="401105821">
      <w:bodyDiv w:val="1"/>
      <w:marLeft w:val="0"/>
      <w:marRight w:val="0"/>
      <w:marTop w:val="0"/>
      <w:marBottom w:val="0"/>
      <w:divBdr>
        <w:top w:val="none" w:sz="0" w:space="0" w:color="auto"/>
        <w:left w:val="none" w:sz="0" w:space="0" w:color="auto"/>
        <w:bottom w:val="none" w:sz="0" w:space="0" w:color="auto"/>
        <w:right w:val="none" w:sz="0" w:space="0" w:color="auto"/>
      </w:divBdr>
    </w:div>
    <w:div w:id="420640328">
      <w:bodyDiv w:val="1"/>
      <w:marLeft w:val="0"/>
      <w:marRight w:val="0"/>
      <w:marTop w:val="0"/>
      <w:marBottom w:val="0"/>
      <w:divBdr>
        <w:top w:val="none" w:sz="0" w:space="0" w:color="auto"/>
        <w:left w:val="none" w:sz="0" w:space="0" w:color="auto"/>
        <w:bottom w:val="none" w:sz="0" w:space="0" w:color="auto"/>
        <w:right w:val="none" w:sz="0" w:space="0" w:color="auto"/>
      </w:divBdr>
    </w:div>
    <w:div w:id="576595299">
      <w:bodyDiv w:val="1"/>
      <w:marLeft w:val="0"/>
      <w:marRight w:val="0"/>
      <w:marTop w:val="0"/>
      <w:marBottom w:val="0"/>
      <w:divBdr>
        <w:top w:val="none" w:sz="0" w:space="0" w:color="auto"/>
        <w:left w:val="none" w:sz="0" w:space="0" w:color="auto"/>
        <w:bottom w:val="none" w:sz="0" w:space="0" w:color="auto"/>
        <w:right w:val="none" w:sz="0" w:space="0" w:color="auto"/>
      </w:divBdr>
    </w:div>
    <w:div w:id="623997179">
      <w:bodyDiv w:val="1"/>
      <w:marLeft w:val="0"/>
      <w:marRight w:val="0"/>
      <w:marTop w:val="0"/>
      <w:marBottom w:val="0"/>
      <w:divBdr>
        <w:top w:val="none" w:sz="0" w:space="0" w:color="auto"/>
        <w:left w:val="none" w:sz="0" w:space="0" w:color="auto"/>
        <w:bottom w:val="none" w:sz="0" w:space="0" w:color="auto"/>
        <w:right w:val="none" w:sz="0" w:space="0" w:color="auto"/>
      </w:divBdr>
    </w:div>
    <w:div w:id="688456612">
      <w:bodyDiv w:val="1"/>
      <w:marLeft w:val="0"/>
      <w:marRight w:val="0"/>
      <w:marTop w:val="0"/>
      <w:marBottom w:val="0"/>
      <w:divBdr>
        <w:top w:val="none" w:sz="0" w:space="0" w:color="auto"/>
        <w:left w:val="none" w:sz="0" w:space="0" w:color="auto"/>
        <w:bottom w:val="none" w:sz="0" w:space="0" w:color="auto"/>
        <w:right w:val="none" w:sz="0" w:space="0" w:color="auto"/>
      </w:divBdr>
    </w:div>
    <w:div w:id="753281315">
      <w:bodyDiv w:val="1"/>
      <w:marLeft w:val="0"/>
      <w:marRight w:val="0"/>
      <w:marTop w:val="0"/>
      <w:marBottom w:val="0"/>
      <w:divBdr>
        <w:top w:val="none" w:sz="0" w:space="0" w:color="auto"/>
        <w:left w:val="none" w:sz="0" w:space="0" w:color="auto"/>
        <w:bottom w:val="none" w:sz="0" w:space="0" w:color="auto"/>
        <w:right w:val="none" w:sz="0" w:space="0" w:color="auto"/>
      </w:divBdr>
      <w:divsChild>
        <w:div w:id="638732357">
          <w:marLeft w:val="274"/>
          <w:marRight w:val="0"/>
          <w:marTop w:val="0"/>
          <w:marBottom w:val="0"/>
          <w:divBdr>
            <w:top w:val="none" w:sz="0" w:space="0" w:color="auto"/>
            <w:left w:val="none" w:sz="0" w:space="0" w:color="auto"/>
            <w:bottom w:val="none" w:sz="0" w:space="0" w:color="auto"/>
            <w:right w:val="none" w:sz="0" w:space="0" w:color="auto"/>
          </w:divBdr>
        </w:div>
        <w:div w:id="1141381198">
          <w:marLeft w:val="274"/>
          <w:marRight w:val="0"/>
          <w:marTop w:val="0"/>
          <w:marBottom w:val="0"/>
          <w:divBdr>
            <w:top w:val="none" w:sz="0" w:space="0" w:color="auto"/>
            <w:left w:val="none" w:sz="0" w:space="0" w:color="auto"/>
            <w:bottom w:val="none" w:sz="0" w:space="0" w:color="auto"/>
            <w:right w:val="none" w:sz="0" w:space="0" w:color="auto"/>
          </w:divBdr>
        </w:div>
        <w:div w:id="676690530">
          <w:marLeft w:val="274"/>
          <w:marRight w:val="0"/>
          <w:marTop w:val="0"/>
          <w:marBottom w:val="0"/>
          <w:divBdr>
            <w:top w:val="none" w:sz="0" w:space="0" w:color="auto"/>
            <w:left w:val="none" w:sz="0" w:space="0" w:color="auto"/>
            <w:bottom w:val="none" w:sz="0" w:space="0" w:color="auto"/>
            <w:right w:val="none" w:sz="0" w:space="0" w:color="auto"/>
          </w:divBdr>
        </w:div>
      </w:divsChild>
    </w:div>
    <w:div w:id="792284929">
      <w:bodyDiv w:val="1"/>
      <w:marLeft w:val="0"/>
      <w:marRight w:val="0"/>
      <w:marTop w:val="0"/>
      <w:marBottom w:val="0"/>
      <w:divBdr>
        <w:top w:val="none" w:sz="0" w:space="0" w:color="auto"/>
        <w:left w:val="none" w:sz="0" w:space="0" w:color="auto"/>
        <w:bottom w:val="none" w:sz="0" w:space="0" w:color="auto"/>
        <w:right w:val="none" w:sz="0" w:space="0" w:color="auto"/>
      </w:divBdr>
    </w:div>
    <w:div w:id="820384867">
      <w:bodyDiv w:val="1"/>
      <w:marLeft w:val="0"/>
      <w:marRight w:val="0"/>
      <w:marTop w:val="0"/>
      <w:marBottom w:val="0"/>
      <w:divBdr>
        <w:top w:val="none" w:sz="0" w:space="0" w:color="auto"/>
        <w:left w:val="none" w:sz="0" w:space="0" w:color="auto"/>
        <w:bottom w:val="none" w:sz="0" w:space="0" w:color="auto"/>
        <w:right w:val="none" w:sz="0" w:space="0" w:color="auto"/>
      </w:divBdr>
    </w:div>
    <w:div w:id="878126232">
      <w:bodyDiv w:val="1"/>
      <w:marLeft w:val="0"/>
      <w:marRight w:val="0"/>
      <w:marTop w:val="0"/>
      <w:marBottom w:val="0"/>
      <w:divBdr>
        <w:top w:val="none" w:sz="0" w:space="0" w:color="auto"/>
        <w:left w:val="none" w:sz="0" w:space="0" w:color="auto"/>
        <w:bottom w:val="none" w:sz="0" w:space="0" w:color="auto"/>
        <w:right w:val="none" w:sz="0" w:space="0" w:color="auto"/>
      </w:divBdr>
      <w:divsChild>
        <w:div w:id="581375000">
          <w:marLeft w:val="274"/>
          <w:marRight w:val="0"/>
          <w:marTop w:val="0"/>
          <w:marBottom w:val="0"/>
          <w:divBdr>
            <w:top w:val="none" w:sz="0" w:space="0" w:color="auto"/>
            <w:left w:val="none" w:sz="0" w:space="0" w:color="auto"/>
            <w:bottom w:val="none" w:sz="0" w:space="0" w:color="auto"/>
            <w:right w:val="none" w:sz="0" w:space="0" w:color="auto"/>
          </w:divBdr>
        </w:div>
        <w:div w:id="54134054">
          <w:marLeft w:val="274"/>
          <w:marRight w:val="0"/>
          <w:marTop w:val="0"/>
          <w:marBottom w:val="0"/>
          <w:divBdr>
            <w:top w:val="none" w:sz="0" w:space="0" w:color="auto"/>
            <w:left w:val="none" w:sz="0" w:space="0" w:color="auto"/>
            <w:bottom w:val="none" w:sz="0" w:space="0" w:color="auto"/>
            <w:right w:val="none" w:sz="0" w:space="0" w:color="auto"/>
          </w:divBdr>
        </w:div>
        <w:div w:id="134301152">
          <w:marLeft w:val="274"/>
          <w:marRight w:val="0"/>
          <w:marTop w:val="0"/>
          <w:marBottom w:val="0"/>
          <w:divBdr>
            <w:top w:val="none" w:sz="0" w:space="0" w:color="auto"/>
            <w:left w:val="none" w:sz="0" w:space="0" w:color="auto"/>
            <w:bottom w:val="none" w:sz="0" w:space="0" w:color="auto"/>
            <w:right w:val="none" w:sz="0" w:space="0" w:color="auto"/>
          </w:divBdr>
        </w:div>
        <w:div w:id="2074348342">
          <w:marLeft w:val="274"/>
          <w:marRight w:val="0"/>
          <w:marTop w:val="0"/>
          <w:marBottom w:val="0"/>
          <w:divBdr>
            <w:top w:val="none" w:sz="0" w:space="0" w:color="auto"/>
            <w:left w:val="none" w:sz="0" w:space="0" w:color="auto"/>
            <w:bottom w:val="none" w:sz="0" w:space="0" w:color="auto"/>
            <w:right w:val="none" w:sz="0" w:space="0" w:color="auto"/>
          </w:divBdr>
        </w:div>
      </w:divsChild>
    </w:div>
    <w:div w:id="882399830">
      <w:bodyDiv w:val="1"/>
      <w:marLeft w:val="0"/>
      <w:marRight w:val="0"/>
      <w:marTop w:val="0"/>
      <w:marBottom w:val="0"/>
      <w:divBdr>
        <w:top w:val="none" w:sz="0" w:space="0" w:color="auto"/>
        <w:left w:val="none" w:sz="0" w:space="0" w:color="auto"/>
        <w:bottom w:val="none" w:sz="0" w:space="0" w:color="auto"/>
        <w:right w:val="none" w:sz="0" w:space="0" w:color="auto"/>
      </w:divBdr>
      <w:divsChild>
        <w:div w:id="1302156206">
          <w:marLeft w:val="360"/>
          <w:marRight w:val="0"/>
          <w:marTop w:val="0"/>
          <w:marBottom w:val="0"/>
          <w:divBdr>
            <w:top w:val="none" w:sz="0" w:space="0" w:color="auto"/>
            <w:left w:val="none" w:sz="0" w:space="0" w:color="auto"/>
            <w:bottom w:val="none" w:sz="0" w:space="0" w:color="auto"/>
            <w:right w:val="none" w:sz="0" w:space="0" w:color="auto"/>
          </w:divBdr>
        </w:div>
        <w:div w:id="195436861">
          <w:marLeft w:val="274"/>
          <w:marRight w:val="0"/>
          <w:marTop w:val="0"/>
          <w:marBottom w:val="0"/>
          <w:divBdr>
            <w:top w:val="none" w:sz="0" w:space="0" w:color="auto"/>
            <w:left w:val="none" w:sz="0" w:space="0" w:color="auto"/>
            <w:bottom w:val="none" w:sz="0" w:space="0" w:color="auto"/>
            <w:right w:val="none" w:sz="0" w:space="0" w:color="auto"/>
          </w:divBdr>
        </w:div>
      </w:divsChild>
    </w:div>
    <w:div w:id="882525725">
      <w:bodyDiv w:val="1"/>
      <w:marLeft w:val="0"/>
      <w:marRight w:val="0"/>
      <w:marTop w:val="0"/>
      <w:marBottom w:val="0"/>
      <w:divBdr>
        <w:top w:val="none" w:sz="0" w:space="0" w:color="auto"/>
        <w:left w:val="none" w:sz="0" w:space="0" w:color="auto"/>
        <w:bottom w:val="none" w:sz="0" w:space="0" w:color="auto"/>
        <w:right w:val="none" w:sz="0" w:space="0" w:color="auto"/>
      </w:divBdr>
    </w:div>
    <w:div w:id="889996357">
      <w:bodyDiv w:val="1"/>
      <w:marLeft w:val="0"/>
      <w:marRight w:val="0"/>
      <w:marTop w:val="0"/>
      <w:marBottom w:val="0"/>
      <w:divBdr>
        <w:top w:val="none" w:sz="0" w:space="0" w:color="auto"/>
        <w:left w:val="none" w:sz="0" w:space="0" w:color="auto"/>
        <w:bottom w:val="none" w:sz="0" w:space="0" w:color="auto"/>
        <w:right w:val="none" w:sz="0" w:space="0" w:color="auto"/>
      </w:divBdr>
    </w:div>
    <w:div w:id="958293791">
      <w:bodyDiv w:val="1"/>
      <w:marLeft w:val="0"/>
      <w:marRight w:val="0"/>
      <w:marTop w:val="0"/>
      <w:marBottom w:val="0"/>
      <w:divBdr>
        <w:top w:val="none" w:sz="0" w:space="0" w:color="auto"/>
        <w:left w:val="none" w:sz="0" w:space="0" w:color="auto"/>
        <w:bottom w:val="none" w:sz="0" w:space="0" w:color="auto"/>
        <w:right w:val="none" w:sz="0" w:space="0" w:color="auto"/>
      </w:divBdr>
      <w:divsChild>
        <w:div w:id="788858443">
          <w:marLeft w:val="360"/>
          <w:marRight w:val="0"/>
          <w:marTop w:val="0"/>
          <w:marBottom w:val="0"/>
          <w:divBdr>
            <w:top w:val="none" w:sz="0" w:space="0" w:color="auto"/>
            <w:left w:val="none" w:sz="0" w:space="0" w:color="auto"/>
            <w:bottom w:val="none" w:sz="0" w:space="0" w:color="auto"/>
            <w:right w:val="none" w:sz="0" w:space="0" w:color="auto"/>
          </w:divBdr>
        </w:div>
        <w:div w:id="856773419">
          <w:marLeft w:val="360"/>
          <w:marRight w:val="0"/>
          <w:marTop w:val="0"/>
          <w:marBottom w:val="0"/>
          <w:divBdr>
            <w:top w:val="none" w:sz="0" w:space="0" w:color="auto"/>
            <w:left w:val="none" w:sz="0" w:space="0" w:color="auto"/>
            <w:bottom w:val="none" w:sz="0" w:space="0" w:color="auto"/>
            <w:right w:val="none" w:sz="0" w:space="0" w:color="auto"/>
          </w:divBdr>
        </w:div>
      </w:divsChild>
    </w:div>
    <w:div w:id="1058824911">
      <w:bodyDiv w:val="1"/>
      <w:marLeft w:val="0"/>
      <w:marRight w:val="0"/>
      <w:marTop w:val="0"/>
      <w:marBottom w:val="0"/>
      <w:divBdr>
        <w:top w:val="none" w:sz="0" w:space="0" w:color="auto"/>
        <w:left w:val="none" w:sz="0" w:space="0" w:color="auto"/>
        <w:bottom w:val="none" w:sz="0" w:space="0" w:color="auto"/>
        <w:right w:val="none" w:sz="0" w:space="0" w:color="auto"/>
      </w:divBdr>
    </w:div>
    <w:div w:id="1097402798">
      <w:bodyDiv w:val="1"/>
      <w:marLeft w:val="0"/>
      <w:marRight w:val="0"/>
      <w:marTop w:val="0"/>
      <w:marBottom w:val="0"/>
      <w:divBdr>
        <w:top w:val="none" w:sz="0" w:space="0" w:color="auto"/>
        <w:left w:val="none" w:sz="0" w:space="0" w:color="auto"/>
        <w:bottom w:val="none" w:sz="0" w:space="0" w:color="auto"/>
        <w:right w:val="none" w:sz="0" w:space="0" w:color="auto"/>
      </w:divBdr>
    </w:div>
    <w:div w:id="1213152482">
      <w:bodyDiv w:val="1"/>
      <w:marLeft w:val="0"/>
      <w:marRight w:val="0"/>
      <w:marTop w:val="0"/>
      <w:marBottom w:val="0"/>
      <w:divBdr>
        <w:top w:val="none" w:sz="0" w:space="0" w:color="auto"/>
        <w:left w:val="none" w:sz="0" w:space="0" w:color="auto"/>
        <w:bottom w:val="none" w:sz="0" w:space="0" w:color="auto"/>
        <w:right w:val="none" w:sz="0" w:space="0" w:color="auto"/>
      </w:divBdr>
      <w:divsChild>
        <w:div w:id="768350023">
          <w:marLeft w:val="274"/>
          <w:marRight w:val="0"/>
          <w:marTop w:val="0"/>
          <w:marBottom w:val="0"/>
          <w:divBdr>
            <w:top w:val="none" w:sz="0" w:space="0" w:color="auto"/>
            <w:left w:val="none" w:sz="0" w:space="0" w:color="auto"/>
            <w:bottom w:val="none" w:sz="0" w:space="0" w:color="auto"/>
            <w:right w:val="none" w:sz="0" w:space="0" w:color="auto"/>
          </w:divBdr>
        </w:div>
        <w:div w:id="1362128289">
          <w:marLeft w:val="274"/>
          <w:marRight w:val="0"/>
          <w:marTop w:val="0"/>
          <w:marBottom w:val="0"/>
          <w:divBdr>
            <w:top w:val="none" w:sz="0" w:space="0" w:color="auto"/>
            <w:left w:val="none" w:sz="0" w:space="0" w:color="auto"/>
            <w:bottom w:val="none" w:sz="0" w:space="0" w:color="auto"/>
            <w:right w:val="none" w:sz="0" w:space="0" w:color="auto"/>
          </w:divBdr>
        </w:div>
        <w:div w:id="1860123192">
          <w:marLeft w:val="274"/>
          <w:marRight w:val="0"/>
          <w:marTop w:val="0"/>
          <w:marBottom w:val="0"/>
          <w:divBdr>
            <w:top w:val="none" w:sz="0" w:space="0" w:color="auto"/>
            <w:left w:val="none" w:sz="0" w:space="0" w:color="auto"/>
            <w:bottom w:val="none" w:sz="0" w:space="0" w:color="auto"/>
            <w:right w:val="none" w:sz="0" w:space="0" w:color="auto"/>
          </w:divBdr>
        </w:div>
        <w:div w:id="484247675">
          <w:marLeft w:val="274"/>
          <w:marRight w:val="0"/>
          <w:marTop w:val="0"/>
          <w:marBottom w:val="0"/>
          <w:divBdr>
            <w:top w:val="none" w:sz="0" w:space="0" w:color="auto"/>
            <w:left w:val="none" w:sz="0" w:space="0" w:color="auto"/>
            <w:bottom w:val="none" w:sz="0" w:space="0" w:color="auto"/>
            <w:right w:val="none" w:sz="0" w:space="0" w:color="auto"/>
          </w:divBdr>
        </w:div>
        <w:div w:id="1761948667">
          <w:marLeft w:val="274"/>
          <w:marRight w:val="0"/>
          <w:marTop w:val="0"/>
          <w:marBottom w:val="0"/>
          <w:divBdr>
            <w:top w:val="none" w:sz="0" w:space="0" w:color="auto"/>
            <w:left w:val="none" w:sz="0" w:space="0" w:color="auto"/>
            <w:bottom w:val="none" w:sz="0" w:space="0" w:color="auto"/>
            <w:right w:val="none" w:sz="0" w:space="0" w:color="auto"/>
          </w:divBdr>
        </w:div>
      </w:divsChild>
    </w:div>
    <w:div w:id="1222718839">
      <w:bodyDiv w:val="1"/>
      <w:marLeft w:val="0"/>
      <w:marRight w:val="0"/>
      <w:marTop w:val="0"/>
      <w:marBottom w:val="0"/>
      <w:divBdr>
        <w:top w:val="none" w:sz="0" w:space="0" w:color="auto"/>
        <w:left w:val="none" w:sz="0" w:space="0" w:color="auto"/>
        <w:bottom w:val="none" w:sz="0" w:space="0" w:color="auto"/>
        <w:right w:val="none" w:sz="0" w:space="0" w:color="auto"/>
      </w:divBdr>
      <w:divsChild>
        <w:div w:id="1320110177">
          <w:marLeft w:val="446"/>
          <w:marRight w:val="0"/>
          <w:marTop w:val="0"/>
          <w:marBottom w:val="0"/>
          <w:divBdr>
            <w:top w:val="none" w:sz="0" w:space="0" w:color="auto"/>
            <w:left w:val="none" w:sz="0" w:space="0" w:color="auto"/>
            <w:bottom w:val="none" w:sz="0" w:space="0" w:color="auto"/>
            <w:right w:val="none" w:sz="0" w:space="0" w:color="auto"/>
          </w:divBdr>
        </w:div>
      </w:divsChild>
    </w:div>
    <w:div w:id="1227952727">
      <w:bodyDiv w:val="1"/>
      <w:marLeft w:val="0"/>
      <w:marRight w:val="0"/>
      <w:marTop w:val="0"/>
      <w:marBottom w:val="0"/>
      <w:divBdr>
        <w:top w:val="none" w:sz="0" w:space="0" w:color="auto"/>
        <w:left w:val="none" w:sz="0" w:space="0" w:color="auto"/>
        <w:bottom w:val="none" w:sz="0" w:space="0" w:color="auto"/>
        <w:right w:val="none" w:sz="0" w:space="0" w:color="auto"/>
      </w:divBdr>
    </w:div>
    <w:div w:id="1286352658">
      <w:bodyDiv w:val="1"/>
      <w:marLeft w:val="0"/>
      <w:marRight w:val="0"/>
      <w:marTop w:val="0"/>
      <w:marBottom w:val="0"/>
      <w:divBdr>
        <w:top w:val="none" w:sz="0" w:space="0" w:color="auto"/>
        <w:left w:val="none" w:sz="0" w:space="0" w:color="auto"/>
        <w:bottom w:val="none" w:sz="0" w:space="0" w:color="auto"/>
        <w:right w:val="none" w:sz="0" w:space="0" w:color="auto"/>
      </w:divBdr>
    </w:div>
    <w:div w:id="1305618616">
      <w:bodyDiv w:val="1"/>
      <w:marLeft w:val="0"/>
      <w:marRight w:val="0"/>
      <w:marTop w:val="0"/>
      <w:marBottom w:val="0"/>
      <w:divBdr>
        <w:top w:val="none" w:sz="0" w:space="0" w:color="auto"/>
        <w:left w:val="none" w:sz="0" w:space="0" w:color="auto"/>
        <w:bottom w:val="none" w:sz="0" w:space="0" w:color="auto"/>
        <w:right w:val="none" w:sz="0" w:space="0" w:color="auto"/>
      </w:divBdr>
    </w:div>
    <w:div w:id="1530796374">
      <w:bodyDiv w:val="1"/>
      <w:marLeft w:val="0"/>
      <w:marRight w:val="0"/>
      <w:marTop w:val="0"/>
      <w:marBottom w:val="0"/>
      <w:divBdr>
        <w:top w:val="none" w:sz="0" w:space="0" w:color="auto"/>
        <w:left w:val="none" w:sz="0" w:space="0" w:color="auto"/>
        <w:bottom w:val="none" w:sz="0" w:space="0" w:color="auto"/>
        <w:right w:val="none" w:sz="0" w:space="0" w:color="auto"/>
      </w:divBdr>
    </w:div>
    <w:div w:id="1549799097">
      <w:bodyDiv w:val="1"/>
      <w:marLeft w:val="0"/>
      <w:marRight w:val="0"/>
      <w:marTop w:val="0"/>
      <w:marBottom w:val="0"/>
      <w:divBdr>
        <w:top w:val="none" w:sz="0" w:space="0" w:color="auto"/>
        <w:left w:val="none" w:sz="0" w:space="0" w:color="auto"/>
        <w:bottom w:val="none" w:sz="0" w:space="0" w:color="auto"/>
        <w:right w:val="none" w:sz="0" w:space="0" w:color="auto"/>
      </w:divBdr>
    </w:div>
    <w:div w:id="1561135939">
      <w:bodyDiv w:val="1"/>
      <w:marLeft w:val="0"/>
      <w:marRight w:val="0"/>
      <w:marTop w:val="0"/>
      <w:marBottom w:val="0"/>
      <w:divBdr>
        <w:top w:val="none" w:sz="0" w:space="0" w:color="auto"/>
        <w:left w:val="none" w:sz="0" w:space="0" w:color="auto"/>
        <w:bottom w:val="none" w:sz="0" w:space="0" w:color="auto"/>
        <w:right w:val="none" w:sz="0" w:space="0" w:color="auto"/>
      </w:divBdr>
      <w:divsChild>
        <w:div w:id="774444870">
          <w:marLeft w:val="446"/>
          <w:marRight w:val="0"/>
          <w:marTop w:val="0"/>
          <w:marBottom w:val="0"/>
          <w:divBdr>
            <w:top w:val="none" w:sz="0" w:space="0" w:color="auto"/>
            <w:left w:val="none" w:sz="0" w:space="0" w:color="auto"/>
            <w:bottom w:val="none" w:sz="0" w:space="0" w:color="auto"/>
            <w:right w:val="none" w:sz="0" w:space="0" w:color="auto"/>
          </w:divBdr>
        </w:div>
        <w:div w:id="1161849602">
          <w:marLeft w:val="446"/>
          <w:marRight w:val="0"/>
          <w:marTop w:val="0"/>
          <w:marBottom w:val="0"/>
          <w:divBdr>
            <w:top w:val="none" w:sz="0" w:space="0" w:color="auto"/>
            <w:left w:val="none" w:sz="0" w:space="0" w:color="auto"/>
            <w:bottom w:val="none" w:sz="0" w:space="0" w:color="auto"/>
            <w:right w:val="none" w:sz="0" w:space="0" w:color="auto"/>
          </w:divBdr>
        </w:div>
      </w:divsChild>
    </w:div>
    <w:div w:id="1565024502">
      <w:bodyDiv w:val="1"/>
      <w:marLeft w:val="0"/>
      <w:marRight w:val="0"/>
      <w:marTop w:val="0"/>
      <w:marBottom w:val="0"/>
      <w:divBdr>
        <w:top w:val="none" w:sz="0" w:space="0" w:color="auto"/>
        <w:left w:val="none" w:sz="0" w:space="0" w:color="auto"/>
        <w:bottom w:val="none" w:sz="0" w:space="0" w:color="auto"/>
        <w:right w:val="none" w:sz="0" w:space="0" w:color="auto"/>
      </w:divBdr>
    </w:div>
    <w:div w:id="1635714444">
      <w:bodyDiv w:val="1"/>
      <w:marLeft w:val="0"/>
      <w:marRight w:val="0"/>
      <w:marTop w:val="0"/>
      <w:marBottom w:val="0"/>
      <w:divBdr>
        <w:top w:val="none" w:sz="0" w:space="0" w:color="auto"/>
        <w:left w:val="none" w:sz="0" w:space="0" w:color="auto"/>
        <w:bottom w:val="none" w:sz="0" w:space="0" w:color="auto"/>
        <w:right w:val="none" w:sz="0" w:space="0" w:color="auto"/>
      </w:divBdr>
    </w:div>
    <w:div w:id="1635869156">
      <w:bodyDiv w:val="1"/>
      <w:marLeft w:val="0"/>
      <w:marRight w:val="0"/>
      <w:marTop w:val="0"/>
      <w:marBottom w:val="0"/>
      <w:divBdr>
        <w:top w:val="none" w:sz="0" w:space="0" w:color="auto"/>
        <w:left w:val="none" w:sz="0" w:space="0" w:color="auto"/>
        <w:bottom w:val="none" w:sz="0" w:space="0" w:color="auto"/>
        <w:right w:val="none" w:sz="0" w:space="0" w:color="auto"/>
      </w:divBdr>
    </w:div>
    <w:div w:id="1654749240">
      <w:bodyDiv w:val="1"/>
      <w:marLeft w:val="0"/>
      <w:marRight w:val="0"/>
      <w:marTop w:val="0"/>
      <w:marBottom w:val="0"/>
      <w:divBdr>
        <w:top w:val="none" w:sz="0" w:space="0" w:color="auto"/>
        <w:left w:val="none" w:sz="0" w:space="0" w:color="auto"/>
        <w:bottom w:val="none" w:sz="0" w:space="0" w:color="auto"/>
        <w:right w:val="none" w:sz="0" w:space="0" w:color="auto"/>
      </w:divBdr>
      <w:divsChild>
        <w:div w:id="1767144989">
          <w:marLeft w:val="274"/>
          <w:marRight w:val="0"/>
          <w:marTop w:val="0"/>
          <w:marBottom w:val="0"/>
          <w:divBdr>
            <w:top w:val="none" w:sz="0" w:space="0" w:color="auto"/>
            <w:left w:val="none" w:sz="0" w:space="0" w:color="auto"/>
            <w:bottom w:val="none" w:sz="0" w:space="0" w:color="auto"/>
            <w:right w:val="none" w:sz="0" w:space="0" w:color="auto"/>
          </w:divBdr>
        </w:div>
        <w:div w:id="832450989">
          <w:marLeft w:val="274"/>
          <w:marRight w:val="0"/>
          <w:marTop w:val="0"/>
          <w:marBottom w:val="0"/>
          <w:divBdr>
            <w:top w:val="none" w:sz="0" w:space="0" w:color="auto"/>
            <w:left w:val="none" w:sz="0" w:space="0" w:color="auto"/>
            <w:bottom w:val="none" w:sz="0" w:space="0" w:color="auto"/>
            <w:right w:val="none" w:sz="0" w:space="0" w:color="auto"/>
          </w:divBdr>
        </w:div>
        <w:div w:id="872304713">
          <w:marLeft w:val="274"/>
          <w:marRight w:val="0"/>
          <w:marTop w:val="0"/>
          <w:marBottom w:val="0"/>
          <w:divBdr>
            <w:top w:val="none" w:sz="0" w:space="0" w:color="auto"/>
            <w:left w:val="none" w:sz="0" w:space="0" w:color="auto"/>
            <w:bottom w:val="none" w:sz="0" w:space="0" w:color="auto"/>
            <w:right w:val="none" w:sz="0" w:space="0" w:color="auto"/>
          </w:divBdr>
        </w:div>
        <w:div w:id="1762867336">
          <w:marLeft w:val="274"/>
          <w:marRight w:val="0"/>
          <w:marTop w:val="0"/>
          <w:marBottom w:val="0"/>
          <w:divBdr>
            <w:top w:val="none" w:sz="0" w:space="0" w:color="auto"/>
            <w:left w:val="none" w:sz="0" w:space="0" w:color="auto"/>
            <w:bottom w:val="none" w:sz="0" w:space="0" w:color="auto"/>
            <w:right w:val="none" w:sz="0" w:space="0" w:color="auto"/>
          </w:divBdr>
        </w:div>
      </w:divsChild>
    </w:div>
    <w:div w:id="1677999646">
      <w:bodyDiv w:val="1"/>
      <w:marLeft w:val="0"/>
      <w:marRight w:val="0"/>
      <w:marTop w:val="0"/>
      <w:marBottom w:val="0"/>
      <w:divBdr>
        <w:top w:val="none" w:sz="0" w:space="0" w:color="auto"/>
        <w:left w:val="none" w:sz="0" w:space="0" w:color="auto"/>
        <w:bottom w:val="none" w:sz="0" w:space="0" w:color="auto"/>
        <w:right w:val="none" w:sz="0" w:space="0" w:color="auto"/>
      </w:divBdr>
      <w:divsChild>
        <w:div w:id="63526881">
          <w:marLeft w:val="274"/>
          <w:marRight w:val="0"/>
          <w:marTop w:val="0"/>
          <w:marBottom w:val="0"/>
          <w:divBdr>
            <w:top w:val="none" w:sz="0" w:space="0" w:color="auto"/>
            <w:left w:val="none" w:sz="0" w:space="0" w:color="auto"/>
            <w:bottom w:val="none" w:sz="0" w:space="0" w:color="auto"/>
            <w:right w:val="none" w:sz="0" w:space="0" w:color="auto"/>
          </w:divBdr>
        </w:div>
        <w:div w:id="1545748059">
          <w:marLeft w:val="274"/>
          <w:marRight w:val="0"/>
          <w:marTop w:val="0"/>
          <w:marBottom w:val="0"/>
          <w:divBdr>
            <w:top w:val="none" w:sz="0" w:space="0" w:color="auto"/>
            <w:left w:val="none" w:sz="0" w:space="0" w:color="auto"/>
            <w:bottom w:val="none" w:sz="0" w:space="0" w:color="auto"/>
            <w:right w:val="none" w:sz="0" w:space="0" w:color="auto"/>
          </w:divBdr>
        </w:div>
        <w:div w:id="227962770">
          <w:marLeft w:val="274"/>
          <w:marRight w:val="0"/>
          <w:marTop w:val="0"/>
          <w:marBottom w:val="0"/>
          <w:divBdr>
            <w:top w:val="none" w:sz="0" w:space="0" w:color="auto"/>
            <w:left w:val="none" w:sz="0" w:space="0" w:color="auto"/>
            <w:bottom w:val="none" w:sz="0" w:space="0" w:color="auto"/>
            <w:right w:val="none" w:sz="0" w:space="0" w:color="auto"/>
          </w:divBdr>
        </w:div>
        <w:div w:id="605428100">
          <w:marLeft w:val="274"/>
          <w:marRight w:val="0"/>
          <w:marTop w:val="0"/>
          <w:marBottom w:val="0"/>
          <w:divBdr>
            <w:top w:val="none" w:sz="0" w:space="0" w:color="auto"/>
            <w:left w:val="none" w:sz="0" w:space="0" w:color="auto"/>
            <w:bottom w:val="none" w:sz="0" w:space="0" w:color="auto"/>
            <w:right w:val="none" w:sz="0" w:space="0" w:color="auto"/>
          </w:divBdr>
        </w:div>
      </w:divsChild>
    </w:div>
    <w:div w:id="1785271428">
      <w:bodyDiv w:val="1"/>
      <w:marLeft w:val="0"/>
      <w:marRight w:val="0"/>
      <w:marTop w:val="0"/>
      <w:marBottom w:val="0"/>
      <w:divBdr>
        <w:top w:val="none" w:sz="0" w:space="0" w:color="auto"/>
        <w:left w:val="none" w:sz="0" w:space="0" w:color="auto"/>
        <w:bottom w:val="none" w:sz="0" w:space="0" w:color="auto"/>
        <w:right w:val="none" w:sz="0" w:space="0" w:color="auto"/>
      </w:divBdr>
    </w:div>
    <w:div w:id="1981839348">
      <w:bodyDiv w:val="1"/>
      <w:marLeft w:val="0"/>
      <w:marRight w:val="0"/>
      <w:marTop w:val="0"/>
      <w:marBottom w:val="0"/>
      <w:divBdr>
        <w:top w:val="none" w:sz="0" w:space="0" w:color="auto"/>
        <w:left w:val="none" w:sz="0" w:space="0" w:color="auto"/>
        <w:bottom w:val="none" w:sz="0" w:space="0" w:color="auto"/>
        <w:right w:val="none" w:sz="0" w:space="0" w:color="auto"/>
      </w:divBdr>
    </w:div>
    <w:div w:id="2002195836">
      <w:bodyDiv w:val="1"/>
      <w:marLeft w:val="0"/>
      <w:marRight w:val="0"/>
      <w:marTop w:val="0"/>
      <w:marBottom w:val="0"/>
      <w:divBdr>
        <w:top w:val="none" w:sz="0" w:space="0" w:color="auto"/>
        <w:left w:val="none" w:sz="0" w:space="0" w:color="auto"/>
        <w:bottom w:val="none" w:sz="0" w:space="0" w:color="auto"/>
        <w:right w:val="none" w:sz="0" w:space="0" w:color="auto"/>
      </w:divBdr>
      <w:divsChild>
        <w:div w:id="1873153601">
          <w:marLeft w:val="274"/>
          <w:marRight w:val="0"/>
          <w:marTop w:val="0"/>
          <w:marBottom w:val="0"/>
          <w:divBdr>
            <w:top w:val="none" w:sz="0" w:space="0" w:color="auto"/>
            <w:left w:val="none" w:sz="0" w:space="0" w:color="auto"/>
            <w:bottom w:val="none" w:sz="0" w:space="0" w:color="auto"/>
            <w:right w:val="none" w:sz="0" w:space="0" w:color="auto"/>
          </w:divBdr>
        </w:div>
        <w:div w:id="2136213824">
          <w:marLeft w:val="274"/>
          <w:marRight w:val="0"/>
          <w:marTop w:val="0"/>
          <w:marBottom w:val="0"/>
          <w:divBdr>
            <w:top w:val="none" w:sz="0" w:space="0" w:color="auto"/>
            <w:left w:val="none" w:sz="0" w:space="0" w:color="auto"/>
            <w:bottom w:val="none" w:sz="0" w:space="0" w:color="auto"/>
            <w:right w:val="none" w:sz="0" w:space="0" w:color="auto"/>
          </w:divBdr>
        </w:div>
        <w:div w:id="1751924518">
          <w:marLeft w:val="274"/>
          <w:marRight w:val="0"/>
          <w:marTop w:val="0"/>
          <w:marBottom w:val="0"/>
          <w:divBdr>
            <w:top w:val="none" w:sz="0" w:space="0" w:color="auto"/>
            <w:left w:val="none" w:sz="0" w:space="0" w:color="auto"/>
            <w:bottom w:val="none" w:sz="0" w:space="0" w:color="auto"/>
            <w:right w:val="none" w:sz="0" w:space="0" w:color="auto"/>
          </w:divBdr>
        </w:div>
        <w:div w:id="1328827614">
          <w:marLeft w:val="274"/>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6.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github.com/IoTKETI/oneM2M-API-Testing/blob/master/REST_API_for_Mobius_Rel2.pdf"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55F4C-2959-492C-B709-CB737A217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24</Pages>
  <Words>2554</Words>
  <Characters>14559</Characters>
  <Application>Microsoft Office Word</Application>
  <DocSecurity>0</DocSecurity>
  <Lines>121</Lines>
  <Paragraphs>34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설계서</vt:lpstr>
      <vt:lpstr>Test Plan Template</vt:lpstr>
    </vt:vector>
  </TitlesOfParts>
  <Manager>Daehee Kim</Manager>
  <Company>Soonchunhyang University</Company>
  <LinksUpToDate>false</LinksUpToDate>
  <CharactersWithSpaces>17079</CharactersWithSpaces>
  <SharedDoc>false</SharedDoc>
  <HLinks>
    <vt:vector size="204" baseType="variant">
      <vt:variant>
        <vt:i4>6881385</vt:i4>
      </vt:variant>
      <vt:variant>
        <vt:i4>204</vt:i4>
      </vt:variant>
      <vt:variant>
        <vt:i4>0</vt:i4>
      </vt:variant>
      <vt:variant>
        <vt:i4>5</vt:i4>
      </vt:variant>
      <vt:variant>
        <vt:lpwstr>https://www.lego.com/ko-kr/mindstorms/about-ev3</vt:lpwstr>
      </vt:variant>
      <vt:variant>
        <vt:lpwstr/>
      </vt:variant>
      <vt:variant>
        <vt:i4>2031671</vt:i4>
      </vt:variant>
      <vt:variant>
        <vt:i4>197</vt:i4>
      </vt:variant>
      <vt:variant>
        <vt:i4>0</vt:i4>
      </vt:variant>
      <vt:variant>
        <vt:i4>5</vt:i4>
      </vt:variant>
      <vt:variant>
        <vt:lpwstr/>
      </vt:variant>
      <vt:variant>
        <vt:lpwstr>_Toc483215176</vt:lpwstr>
      </vt:variant>
      <vt:variant>
        <vt:i4>2031671</vt:i4>
      </vt:variant>
      <vt:variant>
        <vt:i4>191</vt:i4>
      </vt:variant>
      <vt:variant>
        <vt:i4>0</vt:i4>
      </vt:variant>
      <vt:variant>
        <vt:i4>5</vt:i4>
      </vt:variant>
      <vt:variant>
        <vt:lpwstr/>
      </vt:variant>
      <vt:variant>
        <vt:lpwstr>_Toc483215175</vt:lpwstr>
      </vt:variant>
      <vt:variant>
        <vt:i4>2031671</vt:i4>
      </vt:variant>
      <vt:variant>
        <vt:i4>185</vt:i4>
      </vt:variant>
      <vt:variant>
        <vt:i4>0</vt:i4>
      </vt:variant>
      <vt:variant>
        <vt:i4>5</vt:i4>
      </vt:variant>
      <vt:variant>
        <vt:lpwstr/>
      </vt:variant>
      <vt:variant>
        <vt:lpwstr>_Toc483215174</vt:lpwstr>
      </vt:variant>
      <vt:variant>
        <vt:i4>2031671</vt:i4>
      </vt:variant>
      <vt:variant>
        <vt:i4>179</vt:i4>
      </vt:variant>
      <vt:variant>
        <vt:i4>0</vt:i4>
      </vt:variant>
      <vt:variant>
        <vt:i4>5</vt:i4>
      </vt:variant>
      <vt:variant>
        <vt:lpwstr/>
      </vt:variant>
      <vt:variant>
        <vt:lpwstr>_Toc483215173</vt:lpwstr>
      </vt:variant>
      <vt:variant>
        <vt:i4>2031671</vt:i4>
      </vt:variant>
      <vt:variant>
        <vt:i4>173</vt:i4>
      </vt:variant>
      <vt:variant>
        <vt:i4>0</vt:i4>
      </vt:variant>
      <vt:variant>
        <vt:i4>5</vt:i4>
      </vt:variant>
      <vt:variant>
        <vt:lpwstr/>
      </vt:variant>
      <vt:variant>
        <vt:lpwstr>_Toc483215172</vt:lpwstr>
      </vt:variant>
      <vt:variant>
        <vt:i4>2031671</vt:i4>
      </vt:variant>
      <vt:variant>
        <vt:i4>167</vt:i4>
      </vt:variant>
      <vt:variant>
        <vt:i4>0</vt:i4>
      </vt:variant>
      <vt:variant>
        <vt:i4>5</vt:i4>
      </vt:variant>
      <vt:variant>
        <vt:lpwstr/>
      </vt:variant>
      <vt:variant>
        <vt:lpwstr>_Toc483215171</vt:lpwstr>
      </vt:variant>
      <vt:variant>
        <vt:i4>2031671</vt:i4>
      </vt:variant>
      <vt:variant>
        <vt:i4>161</vt:i4>
      </vt:variant>
      <vt:variant>
        <vt:i4>0</vt:i4>
      </vt:variant>
      <vt:variant>
        <vt:i4>5</vt:i4>
      </vt:variant>
      <vt:variant>
        <vt:lpwstr/>
      </vt:variant>
      <vt:variant>
        <vt:lpwstr>_Toc483215170</vt:lpwstr>
      </vt:variant>
      <vt:variant>
        <vt:i4>1966135</vt:i4>
      </vt:variant>
      <vt:variant>
        <vt:i4>155</vt:i4>
      </vt:variant>
      <vt:variant>
        <vt:i4>0</vt:i4>
      </vt:variant>
      <vt:variant>
        <vt:i4>5</vt:i4>
      </vt:variant>
      <vt:variant>
        <vt:lpwstr/>
      </vt:variant>
      <vt:variant>
        <vt:lpwstr>_Toc483215169</vt:lpwstr>
      </vt:variant>
      <vt:variant>
        <vt:i4>1966135</vt:i4>
      </vt:variant>
      <vt:variant>
        <vt:i4>149</vt:i4>
      </vt:variant>
      <vt:variant>
        <vt:i4>0</vt:i4>
      </vt:variant>
      <vt:variant>
        <vt:i4>5</vt:i4>
      </vt:variant>
      <vt:variant>
        <vt:lpwstr/>
      </vt:variant>
      <vt:variant>
        <vt:lpwstr>_Toc483215168</vt:lpwstr>
      </vt:variant>
      <vt:variant>
        <vt:i4>1966135</vt:i4>
      </vt:variant>
      <vt:variant>
        <vt:i4>143</vt:i4>
      </vt:variant>
      <vt:variant>
        <vt:i4>0</vt:i4>
      </vt:variant>
      <vt:variant>
        <vt:i4>5</vt:i4>
      </vt:variant>
      <vt:variant>
        <vt:lpwstr/>
      </vt:variant>
      <vt:variant>
        <vt:lpwstr>_Toc483215167</vt:lpwstr>
      </vt:variant>
      <vt:variant>
        <vt:i4>1966135</vt:i4>
      </vt:variant>
      <vt:variant>
        <vt:i4>137</vt:i4>
      </vt:variant>
      <vt:variant>
        <vt:i4>0</vt:i4>
      </vt:variant>
      <vt:variant>
        <vt:i4>5</vt:i4>
      </vt:variant>
      <vt:variant>
        <vt:lpwstr/>
      </vt:variant>
      <vt:variant>
        <vt:lpwstr>_Toc483215166</vt:lpwstr>
      </vt:variant>
      <vt:variant>
        <vt:i4>1966135</vt:i4>
      </vt:variant>
      <vt:variant>
        <vt:i4>131</vt:i4>
      </vt:variant>
      <vt:variant>
        <vt:i4>0</vt:i4>
      </vt:variant>
      <vt:variant>
        <vt:i4>5</vt:i4>
      </vt:variant>
      <vt:variant>
        <vt:lpwstr/>
      </vt:variant>
      <vt:variant>
        <vt:lpwstr>_Toc483215165</vt:lpwstr>
      </vt:variant>
      <vt:variant>
        <vt:i4>1966135</vt:i4>
      </vt:variant>
      <vt:variant>
        <vt:i4>125</vt:i4>
      </vt:variant>
      <vt:variant>
        <vt:i4>0</vt:i4>
      </vt:variant>
      <vt:variant>
        <vt:i4>5</vt:i4>
      </vt:variant>
      <vt:variant>
        <vt:lpwstr/>
      </vt:variant>
      <vt:variant>
        <vt:lpwstr>_Toc483215164</vt:lpwstr>
      </vt:variant>
      <vt:variant>
        <vt:i4>1966135</vt:i4>
      </vt:variant>
      <vt:variant>
        <vt:i4>119</vt:i4>
      </vt:variant>
      <vt:variant>
        <vt:i4>0</vt:i4>
      </vt:variant>
      <vt:variant>
        <vt:i4>5</vt:i4>
      </vt:variant>
      <vt:variant>
        <vt:lpwstr/>
      </vt:variant>
      <vt:variant>
        <vt:lpwstr>_Toc483215163</vt:lpwstr>
      </vt:variant>
      <vt:variant>
        <vt:i4>1966135</vt:i4>
      </vt:variant>
      <vt:variant>
        <vt:i4>113</vt:i4>
      </vt:variant>
      <vt:variant>
        <vt:i4>0</vt:i4>
      </vt:variant>
      <vt:variant>
        <vt:i4>5</vt:i4>
      </vt:variant>
      <vt:variant>
        <vt:lpwstr/>
      </vt:variant>
      <vt:variant>
        <vt:lpwstr>_Toc483215162</vt:lpwstr>
      </vt:variant>
      <vt:variant>
        <vt:i4>1966135</vt:i4>
      </vt:variant>
      <vt:variant>
        <vt:i4>107</vt:i4>
      </vt:variant>
      <vt:variant>
        <vt:i4>0</vt:i4>
      </vt:variant>
      <vt:variant>
        <vt:i4>5</vt:i4>
      </vt:variant>
      <vt:variant>
        <vt:lpwstr/>
      </vt:variant>
      <vt:variant>
        <vt:lpwstr>_Toc483215161</vt:lpwstr>
      </vt:variant>
      <vt:variant>
        <vt:i4>1966135</vt:i4>
      </vt:variant>
      <vt:variant>
        <vt:i4>101</vt:i4>
      </vt:variant>
      <vt:variant>
        <vt:i4>0</vt:i4>
      </vt:variant>
      <vt:variant>
        <vt:i4>5</vt:i4>
      </vt:variant>
      <vt:variant>
        <vt:lpwstr/>
      </vt:variant>
      <vt:variant>
        <vt:lpwstr>_Toc483215160</vt:lpwstr>
      </vt:variant>
      <vt:variant>
        <vt:i4>1900599</vt:i4>
      </vt:variant>
      <vt:variant>
        <vt:i4>95</vt:i4>
      </vt:variant>
      <vt:variant>
        <vt:i4>0</vt:i4>
      </vt:variant>
      <vt:variant>
        <vt:i4>5</vt:i4>
      </vt:variant>
      <vt:variant>
        <vt:lpwstr/>
      </vt:variant>
      <vt:variant>
        <vt:lpwstr>_Toc483215159</vt:lpwstr>
      </vt:variant>
      <vt:variant>
        <vt:i4>1900599</vt:i4>
      </vt:variant>
      <vt:variant>
        <vt:i4>89</vt:i4>
      </vt:variant>
      <vt:variant>
        <vt:i4>0</vt:i4>
      </vt:variant>
      <vt:variant>
        <vt:i4>5</vt:i4>
      </vt:variant>
      <vt:variant>
        <vt:lpwstr/>
      </vt:variant>
      <vt:variant>
        <vt:lpwstr>_Toc483215158</vt:lpwstr>
      </vt:variant>
      <vt:variant>
        <vt:i4>1900599</vt:i4>
      </vt:variant>
      <vt:variant>
        <vt:i4>83</vt:i4>
      </vt:variant>
      <vt:variant>
        <vt:i4>0</vt:i4>
      </vt:variant>
      <vt:variant>
        <vt:i4>5</vt:i4>
      </vt:variant>
      <vt:variant>
        <vt:lpwstr/>
      </vt:variant>
      <vt:variant>
        <vt:lpwstr>_Toc483215157</vt:lpwstr>
      </vt:variant>
      <vt:variant>
        <vt:i4>1900599</vt:i4>
      </vt:variant>
      <vt:variant>
        <vt:i4>77</vt:i4>
      </vt:variant>
      <vt:variant>
        <vt:i4>0</vt:i4>
      </vt:variant>
      <vt:variant>
        <vt:i4>5</vt:i4>
      </vt:variant>
      <vt:variant>
        <vt:lpwstr/>
      </vt:variant>
      <vt:variant>
        <vt:lpwstr>_Toc483215156</vt:lpwstr>
      </vt:variant>
      <vt:variant>
        <vt:i4>1900599</vt:i4>
      </vt:variant>
      <vt:variant>
        <vt:i4>71</vt:i4>
      </vt:variant>
      <vt:variant>
        <vt:i4>0</vt:i4>
      </vt:variant>
      <vt:variant>
        <vt:i4>5</vt:i4>
      </vt:variant>
      <vt:variant>
        <vt:lpwstr/>
      </vt:variant>
      <vt:variant>
        <vt:lpwstr>_Toc483215155</vt:lpwstr>
      </vt:variant>
      <vt:variant>
        <vt:i4>1900599</vt:i4>
      </vt:variant>
      <vt:variant>
        <vt:i4>65</vt:i4>
      </vt:variant>
      <vt:variant>
        <vt:i4>0</vt:i4>
      </vt:variant>
      <vt:variant>
        <vt:i4>5</vt:i4>
      </vt:variant>
      <vt:variant>
        <vt:lpwstr/>
      </vt:variant>
      <vt:variant>
        <vt:lpwstr>_Toc483215154</vt:lpwstr>
      </vt:variant>
      <vt:variant>
        <vt:i4>1900599</vt:i4>
      </vt:variant>
      <vt:variant>
        <vt:i4>59</vt:i4>
      </vt:variant>
      <vt:variant>
        <vt:i4>0</vt:i4>
      </vt:variant>
      <vt:variant>
        <vt:i4>5</vt:i4>
      </vt:variant>
      <vt:variant>
        <vt:lpwstr/>
      </vt:variant>
      <vt:variant>
        <vt:lpwstr>_Toc483215153</vt:lpwstr>
      </vt:variant>
      <vt:variant>
        <vt:i4>1900599</vt:i4>
      </vt:variant>
      <vt:variant>
        <vt:i4>53</vt:i4>
      </vt:variant>
      <vt:variant>
        <vt:i4>0</vt:i4>
      </vt:variant>
      <vt:variant>
        <vt:i4>5</vt:i4>
      </vt:variant>
      <vt:variant>
        <vt:lpwstr/>
      </vt:variant>
      <vt:variant>
        <vt:lpwstr>_Toc483215152</vt:lpwstr>
      </vt:variant>
      <vt:variant>
        <vt:i4>1900599</vt:i4>
      </vt:variant>
      <vt:variant>
        <vt:i4>47</vt:i4>
      </vt:variant>
      <vt:variant>
        <vt:i4>0</vt:i4>
      </vt:variant>
      <vt:variant>
        <vt:i4>5</vt:i4>
      </vt:variant>
      <vt:variant>
        <vt:lpwstr/>
      </vt:variant>
      <vt:variant>
        <vt:lpwstr>_Toc483215151</vt:lpwstr>
      </vt:variant>
      <vt:variant>
        <vt:i4>1900599</vt:i4>
      </vt:variant>
      <vt:variant>
        <vt:i4>41</vt:i4>
      </vt:variant>
      <vt:variant>
        <vt:i4>0</vt:i4>
      </vt:variant>
      <vt:variant>
        <vt:i4>5</vt:i4>
      </vt:variant>
      <vt:variant>
        <vt:lpwstr/>
      </vt:variant>
      <vt:variant>
        <vt:lpwstr>_Toc483215150</vt:lpwstr>
      </vt:variant>
      <vt:variant>
        <vt:i4>1835063</vt:i4>
      </vt:variant>
      <vt:variant>
        <vt:i4>35</vt:i4>
      </vt:variant>
      <vt:variant>
        <vt:i4>0</vt:i4>
      </vt:variant>
      <vt:variant>
        <vt:i4>5</vt:i4>
      </vt:variant>
      <vt:variant>
        <vt:lpwstr/>
      </vt:variant>
      <vt:variant>
        <vt:lpwstr>_Toc483215149</vt:lpwstr>
      </vt:variant>
      <vt:variant>
        <vt:i4>1835063</vt:i4>
      </vt:variant>
      <vt:variant>
        <vt:i4>29</vt:i4>
      </vt:variant>
      <vt:variant>
        <vt:i4>0</vt:i4>
      </vt:variant>
      <vt:variant>
        <vt:i4>5</vt:i4>
      </vt:variant>
      <vt:variant>
        <vt:lpwstr/>
      </vt:variant>
      <vt:variant>
        <vt:lpwstr>_Toc483215148</vt:lpwstr>
      </vt:variant>
      <vt:variant>
        <vt:i4>1835063</vt:i4>
      </vt:variant>
      <vt:variant>
        <vt:i4>23</vt:i4>
      </vt:variant>
      <vt:variant>
        <vt:i4>0</vt:i4>
      </vt:variant>
      <vt:variant>
        <vt:i4>5</vt:i4>
      </vt:variant>
      <vt:variant>
        <vt:lpwstr/>
      </vt:variant>
      <vt:variant>
        <vt:lpwstr>_Toc483215147</vt:lpwstr>
      </vt:variant>
      <vt:variant>
        <vt:i4>1835063</vt:i4>
      </vt:variant>
      <vt:variant>
        <vt:i4>17</vt:i4>
      </vt:variant>
      <vt:variant>
        <vt:i4>0</vt:i4>
      </vt:variant>
      <vt:variant>
        <vt:i4>5</vt:i4>
      </vt:variant>
      <vt:variant>
        <vt:lpwstr/>
      </vt:variant>
      <vt:variant>
        <vt:lpwstr>_Toc483215146</vt:lpwstr>
      </vt:variant>
      <vt:variant>
        <vt:i4>1835063</vt:i4>
      </vt:variant>
      <vt:variant>
        <vt:i4>11</vt:i4>
      </vt:variant>
      <vt:variant>
        <vt:i4>0</vt:i4>
      </vt:variant>
      <vt:variant>
        <vt:i4>5</vt:i4>
      </vt:variant>
      <vt:variant>
        <vt:lpwstr/>
      </vt:variant>
      <vt:variant>
        <vt:lpwstr>_Toc483215145</vt:lpwstr>
      </vt:variant>
      <vt:variant>
        <vt:i4>1835063</vt:i4>
      </vt:variant>
      <vt:variant>
        <vt:i4>5</vt:i4>
      </vt:variant>
      <vt:variant>
        <vt:i4>0</vt:i4>
      </vt:variant>
      <vt:variant>
        <vt:i4>5</vt:i4>
      </vt:variant>
      <vt:variant>
        <vt:lpwstr/>
      </vt:variant>
      <vt:variant>
        <vt:lpwstr>_Toc483215144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설계서</dc:title>
  <dc:subject>Design</dc:subject>
  <dc:creator>Daehee Kim</dc:creator>
  <cp:keywords>Design</cp:keywords>
  <dc:description/>
  <cp:lastModifiedBy>user</cp:lastModifiedBy>
  <cp:revision>36</cp:revision>
  <cp:lastPrinted>2006-02-28T01:43:00Z</cp:lastPrinted>
  <dcterms:created xsi:type="dcterms:W3CDTF">2019-09-04T04:53:00Z</dcterms:created>
  <dcterms:modified xsi:type="dcterms:W3CDTF">2020-07-13T02:19:00Z</dcterms:modified>
  <cp:category>Design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daeheekim@sch.ac.kr</vt:lpwstr>
  </property>
</Properties>
</file>